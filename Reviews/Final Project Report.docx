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D50891" w14:textId="77777777" w:rsidR="00CD29DA" w:rsidRDefault="00CD29DA">
      <w:pPr>
        <w:spacing w:line="259" w:lineRule="auto"/>
        <w:jc w:val="left"/>
        <w:rPr>
          <w:b/>
          <w:color w:val="000000"/>
          <w:sz w:val="42"/>
          <w:szCs w:val="42"/>
        </w:rPr>
      </w:pPr>
    </w:p>
    <w:p w14:paraId="0CD50892" w14:textId="77777777" w:rsidR="00CD29DA" w:rsidRDefault="00823A7F">
      <w:pPr>
        <w:spacing w:line="259" w:lineRule="auto"/>
        <w:jc w:val="center"/>
        <w:rPr>
          <w:b/>
          <w:color w:val="000000"/>
          <w:sz w:val="42"/>
          <w:szCs w:val="42"/>
        </w:rPr>
      </w:pPr>
      <w:r>
        <w:rPr>
          <w:b/>
          <w:sz w:val="42"/>
          <w:szCs w:val="42"/>
        </w:rPr>
        <w:t>Manzil</w:t>
      </w:r>
    </w:p>
    <w:p w14:paraId="0CD50893" w14:textId="77777777" w:rsidR="00CD29DA" w:rsidRDefault="00823A7F">
      <w:pPr>
        <w:tabs>
          <w:tab w:val="center" w:pos="4680"/>
          <w:tab w:val="left" w:pos="6555"/>
        </w:tabs>
        <w:spacing w:line="259" w:lineRule="auto"/>
        <w:jc w:val="left"/>
        <w:rPr>
          <w:b/>
          <w:color w:val="000000"/>
          <w:sz w:val="42"/>
          <w:szCs w:val="42"/>
        </w:rPr>
      </w:pPr>
      <w:r>
        <w:rPr>
          <w:b/>
          <w:color w:val="000000"/>
          <w:sz w:val="42"/>
          <w:szCs w:val="42"/>
        </w:rPr>
        <w:tab/>
        <w:t>SPROJ Report</w:t>
      </w:r>
      <w:r>
        <w:rPr>
          <w:b/>
          <w:color w:val="000000"/>
          <w:sz w:val="42"/>
          <w:szCs w:val="42"/>
        </w:rPr>
        <w:tab/>
      </w:r>
    </w:p>
    <w:p w14:paraId="0CD50894" w14:textId="77777777" w:rsidR="00CD29DA" w:rsidRDefault="00CD29DA">
      <w:pPr>
        <w:tabs>
          <w:tab w:val="center" w:pos="4680"/>
          <w:tab w:val="left" w:pos="6555"/>
        </w:tabs>
        <w:spacing w:line="259" w:lineRule="auto"/>
        <w:jc w:val="left"/>
        <w:rPr>
          <w:b/>
          <w:color w:val="000000"/>
          <w:sz w:val="42"/>
          <w:szCs w:val="42"/>
        </w:rPr>
      </w:pPr>
    </w:p>
    <w:p w14:paraId="0CD50895" w14:textId="77777777" w:rsidR="00CD29DA" w:rsidRDefault="00CD29DA">
      <w:pPr>
        <w:tabs>
          <w:tab w:val="center" w:pos="4680"/>
          <w:tab w:val="left" w:pos="6555"/>
        </w:tabs>
        <w:spacing w:line="259" w:lineRule="auto"/>
        <w:jc w:val="left"/>
        <w:rPr>
          <w:b/>
          <w:color w:val="000000"/>
          <w:sz w:val="42"/>
          <w:szCs w:val="42"/>
        </w:rPr>
      </w:pPr>
    </w:p>
    <w:p w14:paraId="0CD50896" w14:textId="77777777" w:rsidR="00CD29DA" w:rsidRDefault="00823A7F">
      <w:pPr>
        <w:spacing w:line="259" w:lineRule="auto"/>
        <w:jc w:val="center"/>
        <w:rPr>
          <w:b/>
          <w:color w:val="000000"/>
          <w:sz w:val="34"/>
          <w:szCs w:val="34"/>
        </w:rPr>
      </w:pPr>
      <w:r>
        <w:rPr>
          <w:noProof/>
        </w:rPr>
        <w:drawing>
          <wp:inline distT="0" distB="0" distL="0" distR="0" wp14:anchorId="0CD50DA9" wp14:editId="0CD50DAA">
            <wp:extent cx="3343275" cy="13716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
                    <a:srcRect/>
                    <a:stretch>
                      <a:fillRect/>
                    </a:stretch>
                  </pic:blipFill>
                  <pic:spPr>
                    <a:xfrm>
                      <a:off x="0" y="0"/>
                      <a:ext cx="3343275" cy="1371600"/>
                    </a:xfrm>
                    <a:prstGeom prst="rect">
                      <a:avLst/>
                    </a:prstGeom>
                    <a:ln/>
                  </pic:spPr>
                </pic:pic>
              </a:graphicData>
            </a:graphic>
          </wp:inline>
        </w:drawing>
      </w:r>
    </w:p>
    <w:p w14:paraId="0CD50897" w14:textId="77777777" w:rsidR="00CD29DA" w:rsidRDefault="00CD29DA">
      <w:pPr>
        <w:spacing w:line="259" w:lineRule="auto"/>
        <w:jc w:val="center"/>
        <w:rPr>
          <w:b/>
          <w:color w:val="000000"/>
          <w:sz w:val="34"/>
          <w:szCs w:val="34"/>
        </w:rPr>
      </w:pPr>
    </w:p>
    <w:p w14:paraId="0CD50898" w14:textId="77777777" w:rsidR="00CD29DA" w:rsidRDefault="00CD29DA">
      <w:pPr>
        <w:spacing w:line="259" w:lineRule="auto"/>
        <w:jc w:val="center"/>
        <w:rPr>
          <w:b/>
          <w:color w:val="000000"/>
          <w:sz w:val="34"/>
          <w:szCs w:val="34"/>
        </w:rPr>
      </w:pPr>
    </w:p>
    <w:p w14:paraId="0CD50899" w14:textId="77777777" w:rsidR="00CD29DA" w:rsidRDefault="00CD29DA">
      <w:pPr>
        <w:spacing w:line="259" w:lineRule="auto"/>
        <w:jc w:val="center"/>
        <w:rPr>
          <w:b/>
          <w:color w:val="000000"/>
          <w:sz w:val="34"/>
          <w:szCs w:val="34"/>
        </w:rPr>
      </w:pPr>
    </w:p>
    <w:p w14:paraId="0CD5089A" w14:textId="77777777" w:rsidR="00CD29DA" w:rsidRDefault="00823A7F">
      <w:pPr>
        <w:spacing w:line="240" w:lineRule="auto"/>
        <w:jc w:val="center"/>
        <w:rPr>
          <w:b/>
          <w:sz w:val="34"/>
          <w:szCs w:val="34"/>
        </w:rPr>
      </w:pPr>
      <w:r>
        <w:rPr>
          <w:b/>
          <w:sz w:val="34"/>
          <w:szCs w:val="34"/>
        </w:rPr>
        <w:t>Muhammad Mehdi_25100313</w:t>
      </w:r>
    </w:p>
    <w:p w14:paraId="0CD5089B" w14:textId="77777777" w:rsidR="00CD29DA" w:rsidRDefault="00823A7F">
      <w:pPr>
        <w:spacing w:line="240" w:lineRule="auto"/>
        <w:jc w:val="center"/>
        <w:rPr>
          <w:b/>
          <w:sz w:val="34"/>
          <w:szCs w:val="34"/>
        </w:rPr>
      </w:pPr>
      <w:r>
        <w:rPr>
          <w:b/>
          <w:sz w:val="34"/>
          <w:szCs w:val="34"/>
        </w:rPr>
        <w:t>Muhammad Usman Arshid_25100320</w:t>
      </w:r>
    </w:p>
    <w:p w14:paraId="0CD5089C" w14:textId="77777777" w:rsidR="00CD29DA" w:rsidRDefault="00823A7F">
      <w:pPr>
        <w:spacing w:line="240" w:lineRule="auto"/>
        <w:jc w:val="center"/>
        <w:rPr>
          <w:b/>
          <w:sz w:val="34"/>
          <w:szCs w:val="34"/>
        </w:rPr>
      </w:pPr>
      <w:r>
        <w:rPr>
          <w:b/>
          <w:sz w:val="34"/>
          <w:szCs w:val="34"/>
        </w:rPr>
        <w:t>Umer Inayat_24100199</w:t>
      </w:r>
    </w:p>
    <w:p w14:paraId="0CD5089D" w14:textId="77777777" w:rsidR="00CD29DA" w:rsidRDefault="00823A7F">
      <w:pPr>
        <w:spacing w:line="240" w:lineRule="auto"/>
        <w:jc w:val="center"/>
        <w:rPr>
          <w:b/>
          <w:color w:val="000000"/>
          <w:sz w:val="34"/>
          <w:szCs w:val="34"/>
        </w:rPr>
      </w:pPr>
      <w:r>
        <w:rPr>
          <w:b/>
          <w:sz w:val="34"/>
          <w:szCs w:val="34"/>
        </w:rPr>
        <w:t>Omar ibne Sajjad_25100015</w:t>
      </w:r>
    </w:p>
    <w:p w14:paraId="0CD5089E" w14:textId="77777777" w:rsidR="00CD29DA" w:rsidRDefault="00CD29DA">
      <w:pPr>
        <w:spacing w:line="259" w:lineRule="auto"/>
        <w:jc w:val="center"/>
        <w:rPr>
          <w:b/>
          <w:sz w:val="34"/>
          <w:szCs w:val="34"/>
        </w:rPr>
      </w:pPr>
    </w:p>
    <w:p w14:paraId="0CD5089F" w14:textId="77777777" w:rsidR="00CD29DA" w:rsidRDefault="00CD29DA">
      <w:pPr>
        <w:spacing w:line="259" w:lineRule="auto"/>
        <w:jc w:val="center"/>
        <w:rPr>
          <w:b/>
          <w:sz w:val="34"/>
          <w:szCs w:val="34"/>
        </w:rPr>
      </w:pPr>
    </w:p>
    <w:p w14:paraId="0CD508A0" w14:textId="77777777" w:rsidR="00CD29DA" w:rsidRDefault="00823A7F">
      <w:pPr>
        <w:spacing w:line="259" w:lineRule="auto"/>
        <w:jc w:val="center"/>
      </w:pPr>
      <w:r>
        <w:rPr>
          <w:b/>
          <w:color w:val="000000"/>
          <w:sz w:val="34"/>
          <w:szCs w:val="34"/>
        </w:rPr>
        <w:t xml:space="preserve">Advisor: </w:t>
      </w:r>
      <w:r>
        <w:rPr>
          <w:b/>
          <w:color w:val="000000"/>
          <w:sz w:val="34"/>
          <w:szCs w:val="34"/>
        </w:rPr>
        <w:br/>
        <w:t>School of Science and Engineering</w:t>
      </w:r>
      <w:r>
        <w:rPr>
          <w:b/>
          <w:color w:val="000000"/>
          <w:sz w:val="34"/>
          <w:szCs w:val="34"/>
        </w:rPr>
        <w:br/>
        <w:t>Lahore University of Management Sciences</w:t>
      </w:r>
      <w:r>
        <w:rPr>
          <w:b/>
          <w:color w:val="000000"/>
          <w:sz w:val="34"/>
          <w:szCs w:val="34"/>
        </w:rPr>
        <w:br/>
      </w:r>
      <w:r>
        <w:rPr>
          <w:b/>
          <w:sz w:val="30"/>
          <w:szCs w:val="30"/>
        </w:rPr>
        <w:t>28th May, 2025</w:t>
      </w:r>
    </w:p>
    <w:p w14:paraId="0CD508A1" w14:textId="77777777" w:rsidR="00CD29DA" w:rsidRDefault="00CD29DA">
      <w:pPr>
        <w:spacing w:line="259" w:lineRule="auto"/>
        <w:jc w:val="left"/>
      </w:pPr>
    </w:p>
    <w:p w14:paraId="0CD508A2" w14:textId="77777777" w:rsidR="00CD29DA" w:rsidRDefault="00823A7F">
      <w:pPr>
        <w:spacing w:line="259" w:lineRule="auto"/>
        <w:jc w:val="center"/>
        <w:rPr>
          <w:b/>
          <w:sz w:val="32"/>
          <w:szCs w:val="32"/>
        </w:rPr>
      </w:pPr>
      <w:r>
        <w:rPr>
          <w:b/>
          <w:sz w:val="32"/>
          <w:szCs w:val="32"/>
        </w:rPr>
        <w:lastRenderedPageBreak/>
        <w:t>Acknowledgment and Dedication</w:t>
      </w:r>
    </w:p>
    <w:p w14:paraId="0CD508A3" w14:textId="77777777" w:rsidR="00CD29DA" w:rsidRDefault="00CD29DA">
      <w:pPr>
        <w:spacing w:line="259" w:lineRule="auto"/>
        <w:jc w:val="left"/>
      </w:pPr>
    </w:p>
    <w:p w14:paraId="0CD508A4" w14:textId="77777777" w:rsidR="00CD29DA" w:rsidRDefault="00823A7F">
      <w:pPr>
        <w:jc w:val="center"/>
        <w:rPr>
          <w:rFonts w:ascii="Arial" w:eastAsia="Arial" w:hAnsi="Arial" w:cs="Arial"/>
          <w:b/>
        </w:rPr>
      </w:pPr>
      <w:r>
        <w:rPr>
          <w:rFonts w:ascii="Arial" w:eastAsia="Arial" w:hAnsi="Arial" w:cs="Arial"/>
          <w:b/>
        </w:rPr>
        <w:t>Certificate</w:t>
      </w:r>
    </w:p>
    <w:p w14:paraId="0CD508A5" w14:textId="77777777" w:rsidR="00CD29DA" w:rsidRDefault="00823A7F">
      <w:r>
        <w:t>I certify that the senior project titled “</w:t>
      </w:r>
      <w:r>
        <w:rPr>
          <w:b/>
        </w:rPr>
        <w:t>Manzil</w:t>
      </w:r>
      <w:r>
        <w:t>” was completed under my supervision by the following students:</w:t>
      </w:r>
    </w:p>
    <w:p w14:paraId="0CD508A6" w14:textId="77777777" w:rsidR="00CD29DA" w:rsidRDefault="00CD29DA">
      <w:pPr>
        <w:rPr>
          <w:rFonts w:ascii="Arial" w:eastAsia="Arial" w:hAnsi="Arial" w:cs="Arial"/>
        </w:rPr>
      </w:pPr>
    </w:p>
    <w:p w14:paraId="0CD508A7" w14:textId="77777777" w:rsidR="00CD29DA" w:rsidRDefault="00823A7F">
      <w:pPr>
        <w:rPr>
          <w:rFonts w:ascii="Arial" w:eastAsia="Arial" w:hAnsi="Arial" w:cs="Arial"/>
        </w:rPr>
      </w:pPr>
      <w:r>
        <w:rPr>
          <w:rFonts w:ascii="Arial" w:eastAsia="Arial" w:hAnsi="Arial" w:cs="Arial"/>
        </w:rPr>
        <w:t>___________________________________________________________________</w:t>
      </w:r>
    </w:p>
    <w:p w14:paraId="0CD508A8" w14:textId="77777777" w:rsidR="00CD29DA" w:rsidRDefault="00823A7F">
      <w:pPr>
        <w:rPr>
          <w:rFonts w:ascii="Arial" w:eastAsia="Arial" w:hAnsi="Arial" w:cs="Arial"/>
        </w:rPr>
      </w:pPr>
      <w:r>
        <w:rPr>
          <w:rFonts w:ascii="Arial" w:eastAsia="Arial" w:hAnsi="Arial" w:cs="Arial"/>
        </w:rPr>
        <w:br/>
        <w:t>___________________________________________________________________</w:t>
      </w:r>
    </w:p>
    <w:p w14:paraId="0CD508A9" w14:textId="77777777" w:rsidR="00CD29DA" w:rsidRDefault="00823A7F">
      <w:pPr>
        <w:rPr>
          <w:rFonts w:ascii="Arial" w:eastAsia="Arial" w:hAnsi="Arial" w:cs="Arial"/>
        </w:rPr>
      </w:pPr>
      <w:r>
        <w:rPr>
          <w:rFonts w:ascii="Arial" w:eastAsia="Arial" w:hAnsi="Arial" w:cs="Arial"/>
        </w:rPr>
        <w:br/>
        <w:t>___________________________________________________________________</w:t>
      </w:r>
    </w:p>
    <w:p w14:paraId="0CD508AA" w14:textId="77777777" w:rsidR="00CD29DA" w:rsidRDefault="00CD29DA">
      <w:pPr>
        <w:rPr>
          <w:rFonts w:ascii="Arial" w:eastAsia="Arial" w:hAnsi="Arial" w:cs="Arial"/>
        </w:rPr>
      </w:pPr>
    </w:p>
    <w:p w14:paraId="0CD508AB" w14:textId="77777777" w:rsidR="00CD29DA" w:rsidRDefault="00823A7F">
      <w:r>
        <w:t xml:space="preserve">and the project deliverables meet the requirements of the program. </w:t>
      </w:r>
    </w:p>
    <w:p w14:paraId="0CD508AC" w14:textId="77777777" w:rsidR="00CD29DA" w:rsidRDefault="00CD29DA">
      <w:pPr>
        <w:rPr>
          <w:rFonts w:ascii="Arial" w:eastAsia="Arial" w:hAnsi="Arial" w:cs="Arial"/>
        </w:rPr>
      </w:pPr>
    </w:p>
    <w:p w14:paraId="0CD508AD" w14:textId="77777777" w:rsidR="00CD29DA" w:rsidRDefault="00CD29DA">
      <w:pPr>
        <w:rPr>
          <w:rFonts w:ascii="Arial" w:eastAsia="Arial" w:hAnsi="Arial" w:cs="Arial"/>
        </w:rPr>
      </w:pPr>
    </w:p>
    <w:p w14:paraId="0CD508AE" w14:textId="77777777" w:rsidR="00CD29DA" w:rsidRDefault="00CD29DA">
      <w:pPr>
        <w:rPr>
          <w:rFonts w:ascii="Arial" w:eastAsia="Arial" w:hAnsi="Arial" w:cs="Arial"/>
        </w:rPr>
      </w:pPr>
    </w:p>
    <w:p w14:paraId="0CD508AF" w14:textId="77777777" w:rsidR="00CD29DA" w:rsidRDefault="00CD29DA">
      <w:pPr>
        <w:rPr>
          <w:rFonts w:ascii="Arial" w:eastAsia="Arial" w:hAnsi="Arial" w:cs="Arial"/>
        </w:rPr>
      </w:pPr>
    </w:p>
    <w:p w14:paraId="0CD508B0" w14:textId="77777777" w:rsidR="00CD29DA" w:rsidRDefault="00CD29DA">
      <w:pPr>
        <w:rPr>
          <w:rFonts w:ascii="Arial" w:eastAsia="Arial" w:hAnsi="Arial" w:cs="Arial"/>
        </w:rPr>
      </w:pPr>
    </w:p>
    <w:p w14:paraId="0CD508B1" w14:textId="77777777" w:rsidR="00CD29DA" w:rsidRDefault="00823A7F">
      <w:pPr>
        <w:rPr>
          <w:rFonts w:ascii="Arial" w:eastAsia="Arial" w:hAnsi="Arial" w:cs="Arial"/>
        </w:rPr>
      </w:pPr>
      <w:r>
        <w:rPr>
          <w:rFonts w:ascii="Arial" w:eastAsia="Arial" w:hAnsi="Arial" w:cs="Arial"/>
        </w:rPr>
        <w:t>-------------------------------------</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Date:</w:t>
      </w:r>
    </w:p>
    <w:p w14:paraId="0CD508B2" w14:textId="77777777" w:rsidR="00CD29DA" w:rsidRDefault="00823A7F">
      <w:pPr>
        <w:rPr>
          <w:rFonts w:ascii="Arial" w:eastAsia="Arial" w:hAnsi="Arial" w:cs="Arial"/>
          <w:b/>
        </w:rPr>
      </w:pPr>
      <w:r>
        <w:rPr>
          <w:rFonts w:ascii="Arial" w:eastAsia="Arial" w:hAnsi="Arial" w:cs="Arial"/>
          <w:b/>
        </w:rPr>
        <w:t>Advisor (Signature)</w:t>
      </w:r>
    </w:p>
    <w:p w14:paraId="0CD508B3" w14:textId="77777777" w:rsidR="00CD29DA" w:rsidRDefault="00CD29DA">
      <w:pPr>
        <w:rPr>
          <w:rFonts w:ascii="Arial" w:eastAsia="Arial" w:hAnsi="Arial" w:cs="Arial"/>
        </w:rPr>
      </w:pPr>
    </w:p>
    <w:p w14:paraId="0CD508B4" w14:textId="77777777" w:rsidR="00CD29DA" w:rsidRDefault="00823A7F">
      <w:pPr>
        <w:rPr>
          <w:rFonts w:ascii="Arial" w:eastAsia="Arial" w:hAnsi="Arial" w:cs="Arial"/>
        </w:rPr>
      </w:pPr>
      <w:r>
        <w:rPr>
          <w:rFonts w:ascii="Arial" w:eastAsia="Arial" w:hAnsi="Arial" w:cs="Arial"/>
        </w:rPr>
        <w:t>-------------------------------------</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Date:</w:t>
      </w:r>
    </w:p>
    <w:p w14:paraId="0CD508B5" w14:textId="77777777" w:rsidR="00CD29DA" w:rsidRDefault="00823A7F">
      <w:pPr>
        <w:rPr>
          <w:rFonts w:ascii="Arial" w:eastAsia="Arial" w:hAnsi="Arial" w:cs="Arial"/>
          <w:b/>
        </w:rPr>
      </w:pPr>
      <w:r>
        <w:rPr>
          <w:rFonts w:ascii="Arial" w:eastAsia="Arial" w:hAnsi="Arial" w:cs="Arial"/>
          <w:b/>
        </w:rPr>
        <w:t>Co-advisor (if any)</w:t>
      </w:r>
    </w:p>
    <w:p w14:paraId="0CD508B6" w14:textId="77777777" w:rsidR="00CD29DA" w:rsidRDefault="00CD29DA">
      <w:pPr>
        <w:spacing w:line="259" w:lineRule="auto"/>
        <w:jc w:val="left"/>
      </w:pPr>
    </w:p>
    <w:p w14:paraId="0CD508B7" w14:textId="64E5D0C6" w:rsidR="00CD29DA" w:rsidRDefault="00823A7F">
      <w:pPr>
        <w:pStyle w:val="Heading1"/>
        <w:ind w:left="360"/>
        <w:jc w:val="center"/>
      </w:pPr>
      <w:r>
        <w:lastRenderedPageBreak/>
        <w:t>Table of Contents</w:t>
      </w:r>
    </w:p>
    <w:p w14:paraId="5F872461" w14:textId="0FEEFFAA" w:rsidR="0076493C" w:rsidRPr="0076493C" w:rsidRDefault="0076493C" w:rsidP="0076493C">
      <w:pPr>
        <w:rPr>
          <w:del w:id="0" w:author="Other Author" w:date="2025-05-19T04:59:00Z"/>
          <w:color w:val="FF0000"/>
        </w:rPr>
      </w:pPr>
      <w:del w:id="1" w:author="Other Author" w:date="2025-05-19T04:59:00Z">
        <w:r w:rsidRPr="0076493C">
          <w:rPr>
            <w:color w:val="FF0000"/>
            <w:highlight w:val="yellow"/>
          </w:rPr>
          <w:delText>Use automatic table of contents</w:delText>
        </w:r>
      </w:del>
    </w:p>
    <w:p w14:paraId="0CD508B8" w14:textId="77777777" w:rsidR="00CD29DA" w:rsidRDefault="00823A7F">
      <w:pPr>
        <w:numPr>
          <w:ilvl w:val="0"/>
          <w:numId w:val="205"/>
        </w:numPr>
        <w:spacing w:after="0"/>
        <w:pPrChange w:id="2" w:author="Other Author" w:date="2025-05-19T04:59:00Z">
          <w:pPr>
            <w:numPr>
              <w:numId w:val="97"/>
            </w:numPr>
            <w:spacing w:after="0"/>
            <w:ind w:left="720" w:hanging="360"/>
          </w:pPr>
        </w:pPrChange>
      </w:pPr>
      <w:r>
        <w:t>Introduction</w:t>
      </w:r>
    </w:p>
    <w:p w14:paraId="0CD508B9" w14:textId="77777777" w:rsidR="00CD29DA" w:rsidRDefault="00823A7F">
      <w:pPr>
        <w:numPr>
          <w:ilvl w:val="0"/>
          <w:numId w:val="205"/>
        </w:numPr>
        <w:spacing w:after="0"/>
        <w:pPrChange w:id="3" w:author="Other Author" w:date="2025-05-19T04:59:00Z">
          <w:pPr>
            <w:numPr>
              <w:numId w:val="97"/>
            </w:numPr>
            <w:spacing w:after="0"/>
            <w:ind w:left="720" w:hanging="360"/>
          </w:pPr>
        </w:pPrChange>
      </w:pPr>
      <w:r>
        <w:t>System Requirements</w:t>
      </w:r>
    </w:p>
    <w:p w14:paraId="0CD508BA" w14:textId="77777777" w:rsidR="00CD29DA" w:rsidRDefault="00823A7F">
      <w:pPr>
        <w:numPr>
          <w:ilvl w:val="0"/>
          <w:numId w:val="205"/>
        </w:numPr>
        <w:spacing w:after="0"/>
        <w:pPrChange w:id="4" w:author="Other Author" w:date="2025-05-19T04:59:00Z">
          <w:pPr>
            <w:numPr>
              <w:numId w:val="97"/>
            </w:numPr>
            <w:spacing w:after="0"/>
            <w:ind w:left="720" w:hanging="360"/>
          </w:pPr>
        </w:pPrChange>
      </w:pPr>
      <w:r>
        <w:t>System Architecture</w:t>
      </w:r>
    </w:p>
    <w:p w14:paraId="0CD508BB" w14:textId="77777777" w:rsidR="00CD29DA" w:rsidRDefault="00823A7F">
      <w:pPr>
        <w:numPr>
          <w:ilvl w:val="0"/>
          <w:numId w:val="205"/>
        </w:numPr>
        <w:spacing w:after="0"/>
        <w:pPrChange w:id="5" w:author="Other Author" w:date="2025-05-19T04:59:00Z">
          <w:pPr>
            <w:numPr>
              <w:numId w:val="97"/>
            </w:numPr>
            <w:spacing w:after="0"/>
            <w:ind w:left="720" w:hanging="360"/>
          </w:pPr>
        </w:pPrChange>
      </w:pPr>
      <w:r>
        <w:t>Requirements Specifications</w:t>
      </w:r>
    </w:p>
    <w:p w14:paraId="0CD508BC" w14:textId="77777777" w:rsidR="00CD29DA" w:rsidRDefault="00823A7F">
      <w:pPr>
        <w:numPr>
          <w:ilvl w:val="0"/>
          <w:numId w:val="205"/>
        </w:numPr>
        <w:spacing w:after="0"/>
        <w:pPrChange w:id="6" w:author="Other Author" w:date="2025-05-19T04:59:00Z">
          <w:pPr>
            <w:numPr>
              <w:numId w:val="97"/>
            </w:numPr>
            <w:spacing w:after="0"/>
            <w:ind w:left="720" w:hanging="360"/>
          </w:pPr>
        </w:pPrChange>
      </w:pPr>
      <w:r>
        <w:t>Software Development Methodology and Plan</w:t>
      </w:r>
    </w:p>
    <w:p w14:paraId="0CD508BD" w14:textId="77777777" w:rsidR="00CD29DA" w:rsidRDefault="00823A7F">
      <w:pPr>
        <w:numPr>
          <w:ilvl w:val="0"/>
          <w:numId w:val="205"/>
        </w:numPr>
        <w:spacing w:after="0"/>
        <w:pPrChange w:id="7" w:author="Other Author" w:date="2025-05-19T04:59:00Z">
          <w:pPr>
            <w:numPr>
              <w:numId w:val="97"/>
            </w:numPr>
            <w:spacing w:after="0"/>
            <w:ind w:left="720" w:hanging="360"/>
          </w:pPr>
        </w:pPrChange>
      </w:pPr>
      <w:r>
        <w:t>Database Design and Web Services</w:t>
      </w:r>
    </w:p>
    <w:p w14:paraId="0CD508BE" w14:textId="77777777" w:rsidR="00CD29DA" w:rsidRDefault="00823A7F">
      <w:pPr>
        <w:numPr>
          <w:ilvl w:val="0"/>
          <w:numId w:val="205"/>
        </w:numPr>
        <w:spacing w:after="0"/>
        <w:pPrChange w:id="8" w:author="Other Author" w:date="2025-05-19T04:59:00Z">
          <w:pPr>
            <w:numPr>
              <w:numId w:val="97"/>
            </w:numPr>
            <w:spacing w:after="0"/>
            <w:ind w:left="720" w:hanging="360"/>
          </w:pPr>
        </w:pPrChange>
      </w:pPr>
      <w:r>
        <w:t>System User Interface</w:t>
      </w:r>
    </w:p>
    <w:p w14:paraId="0CD508BF" w14:textId="77777777" w:rsidR="00CD29DA" w:rsidRDefault="00823A7F">
      <w:pPr>
        <w:numPr>
          <w:ilvl w:val="0"/>
          <w:numId w:val="205"/>
        </w:numPr>
        <w:spacing w:after="0"/>
        <w:pPrChange w:id="9" w:author="Other Author" w:date="2025-05-19T04:59:00Z">
          <w:pPr>
            <w:numPr>
              <w:numId w:val="97"/>
            </w:numPr>
            <w:spacing w:after="0"/>
            <w:ind w:left="720" w:hanging="360"/>
          </w:pPr>
        </w:pPrChange>
      </w:pPr>
      <w:r>
        <w:t>Project Security</w:t>
      </w:r>
    </w:p>
    <w:p w14:paraId="0CD508C0" w14:textId="77777777" w:rsidR="00CD29DA" w:rsidRDefault="00823A7F">
      <w:pPr>
        <w:numPr>
          <w:ilvl w:val="0"/>
          <w:numId w:val="205"/>
        </w:numPr>
        <w:spacing w:after="0"/>
        <w:pPrChange w:id="10" w:author="Other Author" w:date="2025-05-19T04:59:00Z">
          <w:pPr>
            <w:numPr>
              <w:numId w:val="97"/>
            </w:numPr>
            <w:spacing w:after="0"/>
            <w:ind w:left="720" w:hanging="360"/>
          </w:pPr>
        </w:pPrChange>
      </w:pPr>
      <w:r>
        <w:t>Risk Management</w:t>
      </w:r>
    </w:p>
    <w:p w14:paraId="0CD508C1" w14:textId="77777777" w:rsidR="00CD29DA" w:rsidRDefault="00823A7F">
      <w:pPr>
        <w:numPr>
          <w:ilvl w:val="0"/>
          <w:numId w:val="205"/>
        </w:numPr>
        <w:spacing w:after="0"/>
        <w:pPrChange w:id="11" w:author="Other Author" w:date="2025-05-19T04:59:00Z">
          <w:pPr>
            <w:numPr>
              <w:numId w:val="97"/>
            </w:numPr>
            <w:spacing w:after="0"/>
            <w:ind w:left="720" w:hanging="360"/>
          </w:pPr>
        </w:pPrChange>
      </w:pPr>
      <w:r>
        <w:t>Testing and Evaluation</w:t>
      </w:r>
    </w:p>
    <w:p w14:paraId="0CD508C2" w14:textId="77777777" w:rsidR="00CD29DA" w:rsidRDefault="00823A7F">
      <w:pPr>
        <w:numPr>
          <w:ilvl w:val="0"/>
          <w:numId w:val="205"/>
        </w:numPr>
        <w:spacing w:after="0"/>
        <w:pPrChange w:id="12" w:author="Other Author" w:date="2025-05-19T04:59:00Z">
          <w:pPr>
            <w:numPr>
              <w:numId w:val="97"/>
            </w:numPr>
            <w:spacing w:after="0"/>
            <w:ind w:left="720" w:hanging="360"/>
          </w:pPr>
        </w:pPrChange>
      </w:pPr>
      <w:r>
        <w:t>Deployment Guidelines</w:t>
      </w:r>
    </w:p>
    <w:p w14:paraId="0CD508C3" w14:textId="77777777" w:rsidR="00CD29DA" w:rsidRDefault="00823A7F">
      <w:pPr>
        <w:numPr>
          <w:ilvl w:val="0"/>
          <w:numId w:val="205"/>
        </w:numPr>
        <w:spacing w:after="0"/>
        <w:pPrChange w:id="13" w:author="Other Author" w:date="2025-05-19T04:59:00Z">
          <w:pPr>
            <w:numPr>
              <w:numId w:val="97"/>
            </w:numPr>
            <w:spacing w:after="0"/>
            <w:ind w:left="720" w:hanging="360"/>
          </w:pPr>
        </w:pPrChange>
      </w:pPr>
      <w:r>
        <w:t>Conclusion</w:t>
      </w:r>
    </w:p>
    <w:p w14:paraId="0CD508C4" w14:textId="77777777" w:rsidR="00CD29DA" w:rsidRDefault="00823A7F">
      <w:pPr>
        <w:numPr>
          <w:ilvl w:val="0"/>
          <w:numId w:val="205"/>
        </w:numPr>
        <w:pPrChange w:id="14" w:author="Other Author" w:date="2025-05-19T04:59:00Z">
          <w:pPr>
            <w:numPr>
              <w:numId w:val="97"/>
            </w:numPr>
            <w:ind w:left="720" w:hanging="360"/>
          </w:pPr>
        </w:pPrChange>
      </w:pPr>
      <w:r>
        <w:t>Review Checklist</w:t>
      </w:r>
    </w:p>
    <w:p w14:paraId="0CD508C5" w14:textId="77777777" w:rsidR="00CD29DA" w:rsidRDefault="00CD29DA">
      <w:pPr>
        <w:ind w:left="720"/>
      </w:pPr>
    </w:p>
    <w:p w14:paraId="0CD508C6" w14:textId="77777777" w:rsidR="00CD29DA" w:rsidRDefault="00CD29DA">
      <w:pPr>
        <w:ind w:left="720"/>
      </w:pPr>
    </w:p>
    <w:p w14:paraId="0CD508C7" w14:textId="77777777" w:rsidR="00CD29DA" w:rsidRDefault="00CD29DA">
      <w:pPr>
        <w:ind w:left="720"/>
      </w:pPr>
    </w:p>
    <w:p w14:paraId="0CD508C8" w14:textId="77777777" w:rsidR="00CD29DA" w:rsidRDefault="00CD29DA">
      <w:pPr>
        <w:ind w:left="720"/>
      </w:pPr>
    </w:p>
    <w:p w14:paraId="0CD508C9" w14:textId="77777777" w:rsidR="00CD29DA" w:rsidRDefault="00CD29DA">
      <w:pPr>
        <w:ind w:left="720"/>
      </w:pPr>
    </w:p>
    <w:p w14:paraId="0CD508CA" w14:textId="77777777" w:rsidR="00CD29DA" w:rsidRDefault="00CD29DA">
      <w:pPr>
        <w:ind w:left="720"/>
      </w:pPr>
    </w:p>
    <w:p w14:paraId="0CD508CB" w14:textId="77777777" w:rsidR="00CD29DA" w:rsidRDefault="00CD29DA">
      <w:pPr>
        <w:ind w:left="720"/>
      </w:pPr>
    </w:p>
    <w:p w14:paraId="0CD508CC" w14:textId="77777777" w:rsidR="00CD29DA" w:rsidRDefault="00CD29DA">
      <w:pPr>
        <w:ind w:left="720"/>
      </w:pPr>
    </w:p>
    <w:p w14:paraId="0CD508CD" w14:textId="77777777" w:rsidR="00CD29DA" w:rsidRDefault="00CD29DA"/>
    <w:p w14:paraId="0CD508CE" w14:textId="77777777" w:rsidR="00CD29DA" w:rsidRDefault="00CD29DA"/>
    <w:p w14:paraId="0CD508CF" w14:textId="77777777" w:rsidR="00CD29DA" w:rsidRDefault="00823A7F">
      <w:pPr>
        <w:pStyle w:val="Heading1"/>
        <w:ind w:left="360"/>
        <w:jc w:val="center"/>
        <w:rPr>
          <w:rPrChange w:id="15" w:author="Other Author" w:date="2025-05-19T04:59:00Z">
            <w:rPr>
              <w:color w:val="FF0000"/>
            </w:rPr>
          </w:rPrChange>
        </w:rPr>
      </w:pPr>
      <w:r>
        <w:rPr>
          <w:rPrChange w:id="16" w:author="Other Author" w:date="2025-05-19T04:59:00Z">
            <w:rPr>
              <w:color w:val="FF0000"/>
              <w:highlight w:val="yellow"/>
            </w:rPr>
          </w:rPrChange>
        </w:rPr>
        <w:lastRenderedPageBreak/>
        <w:t>List of Figures</w:t>
      </w:r>
    </w:p>
    <w:p w14:paraId="0CD508D0" w14:textId="77777777" w:rsidR="00CD29DA" w:rsidRDefault="00CD29DA"/>
    <w:p w14:paraId="0CD508D1" w14:textId="77777777" w:rsidR="00CD29DA" w:rsidRDefault="00823A7F">
      <w:pPr>
        <w:pStyle w:val="Heading1"/>
        <w:numPr>
          <w:ilvl w:val="0"/>
          <w:numId w:val="172"/>
        </w:numPr>
        <w:pPrChange w:id="17" w:author="Other Author" w:date="2025-05-19T04:59:00Z">
          <w:pPr>
            <w:pStyle w:val="Heading1"/>
            <w:numPr>
              <w:numId w:val="64"/>
            </w:numPr>
            <w:ind w:left="360" w:hanging="360"/>
          </w:pPr>
        </w:pPrChange>
      </w:pPr>
      <w:r>
        <w:t>Introduction</w:t>
      </w:r>
    </w:p>
    <w:p w14:paraId="0CD508D2" w14:textId="77777777" w:rsidR="00CD29DA" w:rsidRDefault="00CD29DA">
      <w:pPr>
        <w:pStyle w:val="Heading2"/>
        <w:ind w:left="72"/>
      </w:pPr>
    </w:p>
    <w:p w14:paraId="0CD508D3" w14:textId="77777777" w:rsidR="00CD29DA" w:rsidRDefault="00823A7F">
      <w:pPr>
        <w:pStyle w:val="Heading2"/>
        <w:numPr>
          <w:ilvl w:val="1"/>
          <w:numId w:val="168"/>
        </w:numPr>
        <w:pPrChange w:id="18" w:author="Other Author" w:date="2025-05-19T04:59:00Z">
          <w:pPr>
            <w:pStyle w:val="Heading2"/>
            <w:numPr>
              <w:ilvl w:val="1"/>
              <w:numId w:val="60"/>
            </w:numPr>
            <w:ind w:left="360" w:hanging="360"/>
          </w:pPr>
        </w:pPrChange>
      </w:pPr>
      <w:r>
        <w:t>Introduction</w:t>
      </w:r>
    </w:p>
    <w:p w14:paraId="0CD508D4" w14:textId="77777777" w:rsidR="00CD29DA" w:rsidRDefault="00823A7F">
      <w:r>
        <w:t xml:space="preserve">Manzil is a mobile application designed to assist users traveling to major cities in Pakistan, such as Lahore, Karachi, and Islamabad, and the flexibility of “Expanding the city base” to make this a business. Its primary aim is to streamline travel planning by offering a one-stop solution for various needs. These needs include booking hotels, renting vehicles, checking weather updates, and finding local services like restaurants, schools, and hospitals, along with their reviews to help users make better choices. The initial prototype phase focused on establishing fundamental functionalities and use cases, including CRUD operations on user profiles with authentication and authorization. Subsequent development sprints aim to implement features like hotel booking functionality, a dedicated hotel management interface, a search bar for locations, the ability to select a city at the app start, and </w:t>
      </w:r>
      <w:r>
        <w:rPr>
          <w:b/>
        </w:rPr>
        <w:t>AI personalization</w:t>
      </w:r>
      <w:r>
        <w:t xml:space="preserve"> into the app - our biggest goal in making this app. The domain of the Manzil application is travel planning and tourism within Pakistan, with a specific focus on major cities. The primary target users of the Manzil application are </w:t>
      </w:r>
      <w:r>
        <w:rPr>
          <w:b/>
        </w:rPr>
        <w:t>travelers</w:t>
      </w:r>
      <w:r>
        <w:t xml:space="preserve"> who will benefit from easy access to essential travel information, booking services, and personalized recommendations. The application is also designed for hotel management staff and car rental staff to have different web-based portals/dashboards at their disposal - who can use it to update hotel details and manage customer interactions - and businesses on the Manzil app. </w:t>
      </w:r>
    </w:p>
    <w:p w14:paraId="0CD508D5" w14:textId="77777777" w:rsidR="00CD29DA" w:rsidRDefault="00CD29DA"/>
    <w:p w14:paraId="0CD508D6" w14:textId="77777777" w:rsidR="00CD29DA" w:rsidRDefault="00823A7F">
      <w:pPr>
        <w:pStyle w:val="Heading2"/>
        <w:numPr>
          <w:ilvl w:val="1"/>
          <w:numId w:val="168"/>
        </w:numPr>
        <w:pPrChange w:id="19" w:author="Other Author" w:date="2025-05-19T04:59:00Z">
          <w:pPr>
            <w:pStyle w:val="Heading2"/>
            <w:numPr>
              <w:ilvl w:val="1"/>
              <w:numId w:val="60"/>
            </w:numPr>
            <w:ind w:left="360" w:hanging="360"/>
          </w:pPr>
        </w:pPrChange>
      </w:pPr>
      <w:r>
        <w:t>Objective and Scope</w:t>
      </w:r>
    </w:p>
    <w:p w14:paraId="0CD508D7" w14:textId="77777777" w:rsidR="00CD29DA" w:rsidRDefault="00823A7F">
      <w:r>
        <w:t xml:space="preserve">It aims to be a one-stop platform for accessing essential travel information, booking, and receiving personalized recommendations. This application was chosen to streamline the travel process by centralizing services like hotel and vehicle booking, weather updates, and local service discovery with reviews, thereby improving the overall travel experience. In my opinion, Manzil can </w:t>
      </w:r>
      <w:r>
        <w:rPr>
          <w:b/>
        </w:rPr>
        <w:t>enhance</w:t>
      </w:r>
      <w:r>
        <w:t xml:space="preserve"> business operations by providing a direct channel for hotels and other service providers to connect </w:t>
      </w:r>
      <w:r>
        <w:lastRenderedPageBreak/>
        <w:t>with travelers, potentially increasing bookings and visibility. The use of machine learning for personalized suggestions can also drive user engagement.</w:t>
      </w:r>
    </w:p>
    <w:p w14:paraId="0CD508D8" w14:textId="77777777" w:rsidR="00CD29DA" w:rsidRDefault="00CD29DA"/>
    <w:p w14:paraId="0CD508D9" w14:textId="77777777" w:rsidR="00CD29DA" w:rsidRDefault="00823A7F">
      <w:pPr>
        <w:pStyle w:val="Heading2"/>
        <w:numPr>
          <w:ilvl w:val="1"/>
          <w:numId w:val="168"/>
        </w:numPr>
        <w:pPrChange w:id="20" w:author="Other Author" w:date="2025-05-19T04:59:00Z">
          <w:pPr>
            <w:pStyle w:val="Heading2"/>
            <w:numPr>
              <w:ilvl w:val="1"/>
              <w:numId w:val="60"/>
            </w:numPr>
            <w:ind w:left="360" w:hanging="360"/>
          </w:pPr>
        </w:pPrChange>
      </w:pPr>
      <w:r>
        <w:t>Development Methodology</w:t>
      </w:r>
    </w:p>
    <w:p w14:paraId="0CD508DA" w14:textId="77777777" w:rsidR="00CD29DA" w:rsidRDefault="00823A7F">
      <w:r>
        <w:t xml:space="preserve">The project is </w:t>
      </w:r>
      <w:r>
        <w:rPr>
          <w:b/>
        </w:rPr>
        <w:t>Agile</w:t>
      </w:r>
      <w:r>
        <w:t xml:space="preserve"> methodology (an iterative and incremental approach). The project is structured into sprints. Each sprint focused on implementing a specific set of requirements and the initial focus of a working prototype with core functionalities before moving to more complex features.</w:t>
      </w:r>
    </w:p>
    <w:p w14:paraId="0CD508DB" w14:textId="77777777" w:rsidR="00CD29DA" w:rsidRDefault="00CD29DA"/>
    <w:p w14:paraId="0CD508DC" w14:textId="77777777" w:rsidR="00CD29DA" w:rsidRDefault="00823A7F">
      <w:pPr>
        <w:pStyle w:val="Heading2"/>
        <w:numPr>
          <w:ilvl w:val="1"/>
          <w:numId w:val="168"/>
        </w:numPr>
        <w:pPrChange w:id="21" w:author="Other Author" w:date="2025-05-19T04:59:00Z">
          <w:pPr>
            <w:pStyle w:val="Heading2"/>
            <w:numPr>
              <w:ilvl w:val="1"/>
              <w:numId w:val="60"/>
            </w:numPr>
            <w:ind w:left="360" w:hanging="360"/>
          </w:pPr>
        </w:pPrChange>
      </w:pPr>
      <w:r>
        <w:t>Contributions</w:t>
      </w:r>
    </w:p>
    <w:p w14:paraId="0CD508DD" w14:textId="77777777" w:rsidR="00CD29DA" w:rsidRDefault="00823A7F">
      <w:pPr>
        <w:sectPr w:rsidR="00CD29DA">
          <w:headerReference w:type="default" r:id="rId8"/>
          <w:footerReference w:type="default" r:id="rId9"/>
          <w:pgSz w:w="12240" w:h="15840"/>
          <w:pgMar w:top="1440" w:right="1440" w:bottom="1440" w:left="1440" w:header="720" w:footer="720" w:gutter="0"/>
          <w:pgNumType w:start="1"/>
          <w:cols w:space="720"/>
        </w:sectPr>
      </w:pPr>
      <w:r>
        <w:t xml:space="preserve">Integrating various essential travel services into a single mobile platform is a key innovative aspect. This includes features for booking hotels, renting vehicles, checking weather updates, and finding local services like restaurants, schools, and hospitals, complete with reviews to aid decision-making. The application leverages machine learning (ML) to offer </w:t>
      </w:r>
      <w:r>
        <w:rPr>
          <w:b/>
        </w:rPr>
        <w:t>personalized</w:t>
      </w:r>
      <w:r>
        <w:t xml:space="preserve"> recommendations to users based on their preferences and previous searches. It also supports real-time services such as live weather updates and aims to provide real-time availability data for hotel bookings.</w:t>
      </w:r>
    </w:p>
    <w:p w14:paraId="0CD508DE" w14:textId="77777777" w:rsidR="00CD29DA" w:rsidRDefault="00CD29DA">
      <w:pPr>
        <w:pBdr>
          <w:top w:val="nil"/>
          <w:left w:val="nil"/>
          <w:bottom w:val="nil"/>
          <w:right w:val="nil"/>
          <w:between w:val="nil"/>
        </w:pBdr>
        <w:rPr>
          <w:color w:val="000000"/>
        </w:rPr>
      </w:pPr>
    </w:p>
    <w:p w14:paraId="0CD508DF" w14:textId="77777777" w:rsidR="00CD29DA" w:rsidRDefault="00823A7F">
      <w:pPr>
        <w:pStyle w:val="Heading1"/>
        <w:numPr>
          <w:ilvl w:val="0"/>
          <w:numId w:val="172"/>
        </w:numPr>
        <w:pPrChange w:id="22" w:author="Other Author" w:date="2025-05-19T04:59:00Z">
          <w:pPr>
            <w:pStyle w:val="Heading1"/>
            <w:numPr>
              <w:numId w:val="64"/>
            </w:numPr>
            <w:ind w:left="360" w:hanging="360"/>
          </w:pPr>
        </w:pPrChange>
      </w:pPr>
      <w:r>
        <w:t>System Requirements</w:t>
      </w:r>
    </w:p>
    <w:p w14:paraId="0CD508E0" w14:textId="77777777" w:rsidR="00CD29DA" w:rsidRDefault="00823A7F">
      <w:pPr>
        <w:pStyle w:val="Heading2"/>
        <w:numPr>
          <w:ilvl w:val="1"/>
          <w:numId w:val="174"/>
        </w:numPr>
        <w:pPrChange w:id="23" w:author="Other Author" w:date="2025-05-19T04:59:00Z">
          <w:pPr>
            <w:pStyle w:val="Heading2"/>
            <w:numPr>
              <w:ilvl w:val="1"/>
              <w:numId w:val="66"/>
            </w:numPr>
            <w:ind w:left="360" w:hanging="360"/>
          </w:pPr>
        </w:pPrChange>
      </w:pPr>
      <w:r>
        <w:t>System Actors</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24" w:author="Other Author" w:date="2025-05-19T04:59:00Z">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3964"/>
        <w:gridCol w:w="5386"/>
        <w:tblGridChange w:id="25">
          <w:tblGrid>
            <w:gridCol w:w="3964"/>
            <w:gridCol w:w="5386"/>
          </w:tblGrid>
        </w:tblGridChange>
      </w:tblGrid>
      <w:tr w:rsidR="00CD29DA" w14:paraId="0CD508E3" w14:textId="77777777">
        <w:tc>
          <w:tcPr>
            <w:tcW w:w="3964" w:type="dxa"/>
            <w:shd w:val="clear" w:color="auto" w:fill="D9D9D9"/>
            <w:tcPrChange w:id="26" w:author="Other Author" w:date="2025-05-19T04:59:00Z">
              <w:tcPr>
                <w:tcW w:w="3964" w:type="dxa"/>
                <w:shd w:val="clear" w:color="auto" w:fill="D9D9D9"/>
              </w:tcPr>
            </w:tcPrChange>
          </w:tcPr>
          <w:p w14:paraId="0CD508E1" w14:textId="77777777" w:rsidR="00CD29DA" w:rsidRDefault="00823A7F">
            <w:pPr>
              <w:rPr>
                <w:b/>
              </w:rPr>
            </w:pPr>
            <w:r>
              <w:rPr>
                <w:b/>
              </w:rPr>
              <w:t>Actor Name</w:t>
            </w:r>
          </w:p>
        </w:tc>
        <w:tc>
          <w:tcPr>
            <w:tcW w:w="5386" w:type="dxa"/>
            <w:shd w:val="clear" w:color="auto" w:fill="D9D9D9"/>
            <w:tcPrChange w:id="27" w:author="Other Author" w:date="2025-05-19T04:59:00Z">
              <w:tcPr>
                <w:tcW w:w="5386" w:type="dxa"/>
                <w:shd w:val="clear" w:color="auto" w:fill="D9D9D9"/>
              </w:tcPr>
            </w:tcPrChange>
          </w:tcPr>
          <w:p w14:paraId="0CD508E2" w14:textId="77777777" w:rsidR="00CD29DA" w:rsidRDefault="00823A7F">
            <w:r>
              <w:rPr>
                <w:b/>
              </w:rPr>
              <w:t>Description</w:t>
            </w:r>
          </w:p>
        </w:tc>
      </w:tr>
      <w:tr w:rsidR="00CD29DA" w14:paraId="0CD508E6" w14:textId="77777777">
        <w:tc>
          <w:tcPr>
            <w:tcW w:w="3964" w:type="dxa"/>
            <w:tcPrChange w:id="28" w:author="Other Author" w:date="2025-05-19T04:59:00Z">
              <w:tcPr>
                <w:tcW w:w="3964" w:type="dxa"/>
              </w:tcPr>
            </w:tcPrChange>
          </w:tcPr>
          <w:p w14:paraId="0CD508E4" w14:textId="77777777" w:rsidR="00CD29DA" w:rsidRDefault="00823A7F">
            <w:r>
              <w:t>Customer</w:t>
            </w:r>
          </w:p>
        </w:tc>
        <w:tc>
          <w:tcPr>
            <w:tcW w:w="5386" w:type="dxa"/>
            <w:tcPrChange w:id="29" w:author="Other Author" w:date="2025-05-19T04:59:00Z">
              <w:tcPr>
                <w:tcW w:w="5386" w:type="dxa"/>
              </w:tcPr>
            </w:tcPrChange>
          </w:tcPr>
          <w:p w14:paraId="0CD508E5" w14:textId="77777777" w:rsidR="00CD29DA" w:rsidRDefault="00823A7F">
            <w:r>
              <w:t>Customers are the primary users of the app. They can create accounts, log in, search for tourist locations, view details of hotels, hospitals, car rental services, and tourist attractions, book services, and leave reviews for services they’ve used</w:t>
            </w:r>
          </w:p>
        </w:tc>
      </w:tr>
      <w:tr w:rsidR="00CD29DA" w14:paraId="0CD508EA" w14:textId="77777777">
        <w:tc>
          <w:tcPr>
            <w:tcW w:w="3964" w:type="dxa"/>
            <w:tcPrChange w:id="30" w:author="Other Author" w:date="2025-05-19T04:59:00Z">
              <w:tcPr>
                <w:tcW w:w="3964" w:type="dxa"/>
              </w:tcPr>
            </w:tcPrChange>
          </w:tcPr>
          <w:p w14:paraId="0CD508E7" w14:textId="77777777" w:rsidR="00CD29DA" w:rsidRDefault="00823A7F">
            <w:pPr>
              <w:spacing w:before="240" w:after="240"/>
            </w:pPr>
            <w:r>
              <w:t>Hotel Management/Administration</w:t>
            </w:r>
          </w:p>
          <w:p w14:paraId="0CD508E8" w14:textId="77777777" w:rsidR="00CD29DA" w:rsidRDefault="00CD29DA"/>
        </w:tc>
        <w:tc>
          <w:tcPr>
            <w:tcW w:w="5386" w:type="dxa"/>
            <w:tcPrChange w:id="31" w:author="Other Author" w:date="2025-05-19T04:59:00Z">
              <w:tcPr>
                <w:tcW w:w="5386" w:type="dxa"/>
              </w:tcPr>
            </w:tcPrChange>
          </w:tcPr>
          <w:p w14:paraId="0CD508E9" w14:textId="77777777" w:rsidR="00CD29DA" w:rsidRDefault="00823A7F">
            <w:r>
              <w:t>Hotel administrators handle hotel-related operations. They can create accounts for their hotels, connect with customers, update room availability, upload hotel details and pictures, and view customer reviews, ensuring smooth customer interaction and bookings.</w:t>
            </w:r>
          </w:p>
        </w:tc>
      </w:tr>
      <w:tr w:rsidR="00CD29DA" w14:paraId="0CD508EE" w14:textId="77777777">
        <w:tc>
          <w:tcPr>
            <w:tcW w:w="3964" w:type="dxa"/>
            <w:tcPrChange w:id="32" w:author="Other Author" w:date="2025-05-19T04:59:00Z">
              <w:tcPr>
                <w:tcW w:w="3964" w:type="dxa"/>
              </w:tcPr>
            </w:tcPrChange>
          </w:tcPr>
          <w:p w14:paraId="0CD508EB" w14:textId="77777777" w:rsidR="00CD29DA" w:rsidRDefault="00823A7F">
            <w:pPr>
              <w:spacing w:before="240" w:after="240"/>
            </w:pPr>
            <w:r>
              <w:t>App Administration/Developers</w:t>
            </w:r>
          </w:p>
          <w:p w14:paraId="0CD508EC" w14:textId="77777777" w:rsidR="00CD29DA" w:rsidRDefault="00CD29DA"/>
        </w:tc>
        <w:tc>
          <w:tcPr>
            <w:tcW w:w="5386" w:type="dxa"/>
            <w:tcPrChange w:id="33" w:author="Other Author" w:date="2025-05-19T04:59:00Z">
              <w:tcPr>
                <w:tcW w:w="5386" w:type="dxa"/>
              </w:tcPr>
            </w:tcPrChange>
          </w:tcPr>
          <w:p w14:paraId="0CD508ED" w14:textId="77777777" w:rsidR="00CD29DA" w:rsidRDefault="00823A7F">
            <w:r>
              <w:t>The app administration is responsible for maintaining and managing the backend and overall functionality of the app and resolving any related issues.</w:t>
            </w:r>
          </w:p>
        </w:tc>
      </w:tr>
      <w:tr w:rsidR="00CD29DA" w14:paraId="0CD508F1" w14:textId="77777777">
        <w:tc>
          <w:tcPr>
            <w:tcW w:w="3964" w:type="dxa"/>
            <w:tcPrChange w:id="34" w:author="Other Author" w:date="2025-05-19T04:59:00Z">
              <w:tcPr>
                <w:tcW w:w="3964" w:type="dxa"/>
              </w:tcPr>
            </w:tcPrChange>
          </w:tcPr>
          <w:p w14:paraId="0CD508EF" w14:textId="77777777" w:rsidR="00CD29DA" w:rsidRDefault="00823A7F">
            <w:r>
              <w:t>Car Rental Staff</w:t>
            </w:r>
          </w:p>
        </w:tc>
        <w:tc>
          <w:tcPr>
            <w:tcW w:w="5386" w:type="dxa"/>
            <w:tcPrChange w:id="35" w:author="Other Author" w:date="2025-05-19T04:59:00Z">
              <w:tcPr>
                <w:tcW w:w="5386" w:type="dxa"/>
              </w:tcPr>
            </w:tcPrChange>
          </w:tcPr>
          <w:p w14:paraId="0CD508F0" w14:textId="77777777" w:rsidR="00CD29DA" w:rsidRDefault="00823A7F">
            <w:r>
              <w:t>Car Rental staff handles the car's inventory. They can add a vehicle, edit its details, accept or reject a ride request, update their company information, give offers to customers, and interact with them.</w:t>
            </w:r>
          </w:p>
        </w:tc>
      </w:tr>
    </w:tbl>
    <w:p w14:paraId="0CD508F2" w14:textId="77777777" w:rsidR="00CD29DA" w:rsidRDefault="00CD29DA">
      <w:pPr>
        <w:pStyle w:val="Heading2"/>
      </w:pPr>
    </w:p>
    <w:p w14:paraId="0CD508F3" w14:textId="77777777" w:rsidR="00CD29DA" w:rsidRDefault="00CD29DA"/>
    <w:p w14:paraId="0CD508F4" w14:textId="77777777" w:rsidR="00CD29DA" w:rsidRDefault="00823A7F">
      <w:pPr>
        <w:pStyle w:val="Heading2"/>
        <w:numPr>
          <w:ilvl w:val="1"/>
          <w:numId w:val="174"/>
        </w:numPr>
        <w:pPrChange w:id="36" w:author="Other Author" w:date="2025-05-19T04:59:00Z">
          <w:pPr>
            <w:pStyle w:val="Heading2"/>
            <w:numPr>
              <w:ilvl w:val="1"/>
              <w:numId w:val="66"/>
            </w:numPr>
            <w:ind w:left="360" w:hanging="360"/>
          </w:pPr>
        </w:pPrChange>
      </w:pPr>
      <w:r>
        <w:t>Functional Requirements</w:t>
      </w:r>
    </w:p>
    <w:p w14:paraId="0CD508F5" w14:textId="77777777" w:rsidR="00CD29DA" w:rsidRDefault="00823A7F">
      <w:r>
        <w:t>List down system requirements. You may group requirements according to actors or modules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37" w:author="Other Author" w:date="2025-05-19T04:59:00Z">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495"/>
        <w:gridCol w:w="8865"/>
        <w:tblGridChange w:id="38">
          <w:tblGrid>
            <w:gridCol w:w="495"/>
            <w:gridCol w:w="8865"/>
          </w:tblGrid>
        </w:tblGridChange>
      </w:tblGrid>
      <w:tr w:rsidR="00CD29DA" w14:paraId="0CD508F8" w14:textId="77777777">
        <w:trPr>
          <w:trHeight w:val="470"/>
          <w:trPrChange w:id="39" w:author="Other Author" w:date="2025-05-19T04:59:00Z">
            <w:trPr>
              <w:trHeight w:val="470"/>
            </w:trPr>
          </w:trPrChange>
        </w:trPr>
        <w:tc>
          <w:tcPr>
            <w:tcW w:w="495" w:type="dxa"/>
            <w:shd w:val="clear" w:color="auto" w:fill="auto"/>
            <w:tcMar>
              <w:top w:w="100" w:type="dxa"/>
              <w:left w:w="100" w:type="dxa"/>
              <w:bottom w:w="100" w:type="dxa"/>
              <w:right w:w="100" w:type="dxa"/>
            </w:tcMar>
            <w:tcPrChange w:id="40" w:author="Other Author" w:date="2025-05-19T04:59:00Z">
              <w:tcPr>
                <w:tcW w:w="495" w:type="dxa"/>
                <w:shd w:val="clear" w:color="auto" w:fill="auto"/>
                <w:tcMar>
                  <w:top w:w="100" w:type="dxa"/>
                  <w:left w:w="100" w:type="dxa"/>
                  <w:bottom w:w="100" w:type="dxa"/>
                  <w:right w:w="100" w:type="dxa"/>
                </w:tcMar>
              </w:tcPr>
            </w:tcPrChange>
          </w:tcPr>
          <w:p w14:paraId="0CD508F6" w14:textId="77777777" w:rsidR="00CD29DA" w:rsidRDefault="00823A7F">
            <w:pPr>
              <w:widowControl w:val="0"/>
              <w:pBdr>
                <w:top w:val="nil"/>
                <w:left w:val="nil"/>
                <w:bottom w:val="nil"/>
                <w:right w:val="nil"/>
                <w:between w:val="nil"/>
              </w:pBdr>
              <w:spacing w:after="0" w:line="240" w:lineRule="auto"/>
              <w:jc w:val="left"/>
              <w:rPr>
                <w:b/>
              </w:rPr>
            </w:pPr>
            <w:r>
              <w:rPr>
                <w:b/>
              </w:rPr>
              <w:t>#</w:t>
            </w:r>
          </w:p>
        </w:tc>
        <w:tc>
          <w:tcPr>
            <w:tcW w:w="8865" w:type="dxa"/>
            <w:shd w:val="clear" w:color="auto" w:fill="auto"/>
            <w:tcMar>
              <w:top w:w="100" w:type="dxa"/>
              <w:left w:w="100" w:type="dxa"/>
              <w:bottom w:w="100" w:type="dxa"/>
              <w:right w:w="100" w:type="dxa"/>
            </w:tcMar>
            <w:tcPrChange w:id="41" w:author="Other Author" w:date="2025-05-19T04:59:00Z">
              <w:tcPr>
                <w:tcW w:w="8865" w:type="dxa"/>
                <w:shd w:val="clear" w:color="auto" w:fill="auto"/>
                <w:tcMar>
                  <w:top w:w="100" w:type="dxa"/>
                  <w:left w:w="100" w:type="dxa"/>
                  <w:bottom w:w="100" w:type="dxa"/>
                  <w:right w:w="100" w:type="dxa"/>
                </w:tcMar>
              </w:tcPr>
            </w:tcPrChange>
          </w:tcPr>
          <w:p w14:paraId="0CD508F7" w14:textId="77777777" w:rsidR="00CD29DA" w:rsidRDefault="00823A7F">
            <w:pPr>
              <w:widowControl w:val="0"/>
              <w:pBdr>
                <w:top w:val="nil"/>
                <w:left w:val="nil"/>
                <w:bottom w:val="nil"/>
                <w:right w:val="nil"/>
                <w:between w:val="nil"/>
              </w:pBdr>
              <w:spacing w:after="0" w:line="240" w:lineRule="auto"/>
              <w:jc w:val="left"/>
              <w:rPr>
                <w:b/>
              </w:rPr>
            </w:pPr>
            <w:r>
              <w:t xml:space="preserve"> </w:t>
            </w:r>
            <w:r>
              <w:rPr>
                <w:b/>
              </w:rPr>
              <w:t>Requirements</w:t>
            </w:r>
          </w:p>
        </w:tc>
      </w:tr>
      <w:tr w:rsidR="00CD29DA" w14:paraId="0CD508FB" w14:textId="77777777">
        <w:trPr>
          <w:trHeight w:val="470"/>
          <w:trPrChange w:id="42" w:author="Other Author" w:date="2025-05-19T04:59:00Z">
            <w:trPr>
              <w:trHeight w:val="470"/>
            </w:trPr>
          </w:trPrChange>
        </w:trPr>
        <w:tc>
          <w:tcPr>
            <w:tcW w:w="495" w:type="dxa"/>
            <w:shd w:val="clear" w:color="auto" w:fill="auto"/>
            <w:tcMar>
              <w:top w:w="100" w:type="dxa"/>
              <w:left w:w="100" w:type="dxa"/>
              <w:bottom w:w="100" w:type="dxa"/>
              <w:right w:w="100" w:type="dxa"/>
            </w:tcMar>
            <w:tcPrChange w:id="43" w:author="Other Author" w:date="2025-05-19T04:59:00Z">
              <w:tcPr>
                <w:tcW w:w="495" w:type="dxa"/>
                <w:shd w:val="clear" w:color="auto" w:fill="auto"/>
                <w:tcMar>
                  <w:top w:w="100" w:type="dxa"/>
                  <w:left w:w="100" w:type="dxa"/>
                  <w:bottom w:w="100" w:type="dxa"/>
                  <w:right w:w="100" w:type="dxa"/>
                </w:tcMar>
              </w:tcPr>
            </w:tcPrChange>
          </w:tcPr>
          <w:p w14:paraId="0CD508F9" w14:textId="77777777" w:rsidR="00CD29DA" w:rsidRDefault="00823A7F">
            <w:pPr>
              <w:widowControl w:val="0"/>
              <w:pBdr>
                <w:top w:val="nil"/>
                <w:left w:val="nil"/>
                <w:bottom w:val="nil"/>
                <w:right w:val="nil"/>
                <w:between w:val="nil"/>
              </w:pBdr>
              <w:spacing w:after="0" w:line="240" w:lineRule="auto"/>
              <w:jc w:val="left"/>
            </w:pPr>
            <w:r>
              <w:t>1</w:t>
            </w:r>
          </w:p>
        </w:tc>
        <w:tc>
          <w:tcPr>
            <w:tcW w:w="8865" w:type="dxa"/>
            <w:shd w:val="clear" w:color="auto" w:fill="auto"/>
            <w:tcMar>
              <w:top w:w="100" w:type="dxa"/>
              <w:left w:w="100" w:type="dxa"/>
              <w:bottom w:w="100" w:type="dxa"/>
              <w:right w:w="100" w:type="dxa"/>
            </w:tcMar>
            <w:tcPrChange w:id="44" w:author="Other Author" w:date="2025-05-19T04:59:00Z">
              <w:tcPr>
                <w:tcW w:w="8865" w:type="dxa"/>
                <w:shd w:val="clear" w:color="auto" w:fill="auto"/>
                <w:tcMar>
                  <w:top w:w="100" w:type="dxa"/>
                  <w:left w:w="100" w:type="dxa"/>
                  <w:bottom w:w="100" w:type="dxa"/>
                  <w:right w:w="100" w:type="dxa"/>
                </w:tcMar>
              </w:tcPr>
            </w:tcPrChange>
          </w:tcPr>
          <w:p w14:paraId="0CD508FA" w14:textId="77777777" w:rsidR="00CD29DA" w:rsidRDefault="00823A7F">
            <w:pPr>
              <w:widowControl w:val="0"/>
              <w:pBdr>
                <w:top w:val="nil"/>
                <w:left w:val="nil"/>
                <w:bottom w:val="nil"/>
                <w:right w:val="nil"/>
                <w:between w:val="nil"/>
              </w:pBdr>
              <w:spacing w:after="0" w:line="240" w:lineRule="auto"/>
              <w:jc w:val="left"/>
            </w:pPr>
            <w:r>
              <w:t>As a customer, I want the system to let me create an account with my email.</w:t>
            </w:r>
          </w:p>
        </w:tc>
      </w:tr>
      <w:tr w:rsidR="00CD29DA" w14:paraId="0CD508FE" w14:textId="77777777">
        <w:trPr>
          <w:trHeight w:val="470"/>
          <w:trPrChange w:id="45" w:author="Other Author" w:date="2025-05-19T04:59:00Z">
            <w:trPr>
              <w:trHeight w:val="470"/>
            </w:trPr>
          </w:trPrChange>
        </w:trPr>
        <w:tc>
          <w:tcPr>
            <w:tcW w:w="495" w:type="dxa"/>
            <w:shd w:val="clear" w:color="auto" w:fill="auto"/>
            <w:tcMar>
              <w:top w:w="100" w:type="dxa"/>
              <w:left w:w="100" w:type="dxa"/>
              <w:bottom w:w="100" w:type="dxa"/>
              <w:right w:w="100" w:type="dxa"/>
            </w:tcMar>
            <w:tcPrChange w:id="46" w:author="Other Author" w:date="2025-05-19T04:59:00Z">
              <w:tcPr>
                <w:tcW w:w="495" w:type="dxa"/>
                <w:shd w:val="clear" w:color="auto" w:fill="auto"/>
                <w:tcMar>
                  <w:top w:w="100" w:type="dxa"/>
                  <w:left w:w="100" w:type="dxa"/>
                  <w:bottom w:w="100" w:type="dxa"/>
                  <w:right w:w="100" w:type="dxa"/>
                </w:tcMar>
              </w:tcPr>
            </w:tcPrChange>
          </w:tcPr>
          <w:p w14:paraId="0CD508FC" w14:textId="77777777" w:rsidR="00CD29DA" w:rsidRDefault="00823A7F">
            <w:pPr>
              <w:widowControl w:val="0"/>
              <w:pBdr>
                <w:top w:val="nil"/>
                <w:left w:val="nil"/>
                <w:bottom w:val="nil"/>
                <w:right w:val="nil"/>
                <w:between w:val="nil"/>
              </w:pBdr>
              <w:spacing w:after="0" w:line="240" w:lineRule="auto"/>
              <w:jc w:val="left"/>
            </w:pPr>
            <w:r>
              <w:t>2</w:t>
            </w:r>
          </w:p>
        </w:tc>
        <w:tc>
          <w:tcPr>
            <w:tcW w:w="8865" w:type="dxa"/>
            <w:shd w:val="clear" w:color="auto" w:fill="auto"/>
            <w:tcMar>
              <w:top w:w="100" w:type="dxa"/>
              <w:left w:w="100" w:type="dxa"/>
              <w:bottom w:w="100" w:type="dxa"/>
              <w:right w:w="100" w:type="dxa"/>
            </w:tcMar>
            <w:tcPrChange w:id="47" w:author="Other Author" w:date="2025-05-19T04:59:00Z">
              <w:tcPr>
                <w:tcW w:w="8865" w:type="dxa"/>
                <w:shd w:val="clear" w:color="auto" w:fill="auto"/>
                <w:tcMar>
                  <w:top w:w="100" w:type="dxa"/>
                  <w:left w:w="100" w:type="dxa"/>
                  <w:bottom w:w="100" w:type="dxa"/>
                  <w:right w:w="100" w:type="dxa"/>
                </w:tcMar>
              </w:tcPr>
            </w:tcPrChange>
          </w:tcPr>
          <w:p w14:paraId="0CD508FD" w14:textId="77777777" w:rsidR="00CD29DA" w:rsidRDefault="00823A7F">
            <w:pPr>
              <w:widowControl w:val="0"/>
              <w:pBdr>
                <w:top w:val="nil"/>
                <w:left w:val="nil"/>
                <w:bottom w:val="nil"/>
                <w:right w:val="nil"/>
                <w:between w:val="nil"/>
              </w:pBdr>
              <w:spacing w:after="0" w:line="240" w:lineRule="auto"/>
              <w:jc w:val="left"/>
            </w:pPr>
            <w:r>
              <w:t>As a customer, I want to log in to my account.</w:t>
            </w:r>
          </w:p>
        </w:tc>
      </w:tr>
      <w:tr w:rsidR="00CD29DA" w14:paraId="0CD50901" w14:textId="77777777">
        <w:trPr>
          <w:trHeight w:val="470"/>
          <w:trPrChange w:id="48" w:author="Other Author" w:date="2025-05-19T04:59:00Z">
            <w:trPr>
              <w:trHeight w:val="470"/>
            </w:trPr>
          </w:trPrChange>
        </w:trPr>
        <w:tc>
          <w:tcPr>
            <w:tcW w:w="495" w:type="dxa"/>
            <w:shd w:val="clear" w:color="auto" w:fill="auto"/>
            <w:tcMar>
              <w:top w:w="100" w:type="dxa"/>
              <w:left w:w="100" w:type="dxa"/>
              <w:bottom w:w="100" w:type="dxa"/>
              <w:right w:w="100" w:type="dxa"/>
            </w:tcMar>
            <w:tcPrChange w:id="49" w:author="Other Author" w:date="2025-05-19T04:59:00Z">
              <w:tcPr>
                <w:tcW w:w="495" w:type="dxa"/>
                <w:shd w:val="clear" w:color="auto" w:fill="auto"/>
                <w:tcMar>
                  <w:top w:w="100" w:type="dxa"/>
                  <w:left w:w="100" w:type="dxa"/>
                  <w:bottom w:w="100" w:type="dxa"/>
                  <w:right w:w="100" w:type="dxa"/>
                </w:tcMar>
              </w:tcPr>
            </w:tcPrChange>
          </w:tcPr>
          <w:p w14:paraId="0CD508FF" w14:textId="77777777" w:rsidR="00CD29DA" w:rsidRDefault="00823A7F">
            <w:pPr>
              <w:widowControl w:val="0"/>
              <w:pBdr>
                <w:top w:val="nil"/>
                <w:left w:val="nil"/>
                <w:bottom w:val="nil"/>
                <w:right w:val="nil"/>
                <w:between w:val="nil"/>
              </w:pBdr>
              <w:spacing w:after="0" w:line="240" w:lineRule="auto"/>
              <w:jc w:val="left"/>
            </w:pPr>
            <w:r>
              <w:t>3</w:t>
            </w:r>
          </w:p>
        </w:tc>
        <w:tc>
          <w:tcPr>
            <w:tcW w:w="8865" w:type="dxa"/>
            <w:shd w:val="clear" w:color="auto" w:fill="auto"/>
            <w:tcMar>
              <w:top w:w="100" w:type="dxa"/>
              <w:left w:w="100" w:type="dxa"/>
              <w:bottom w:w="100" w:type="dxa"/>
              <w:right w:w="100" w:type="dxa"/>
            </w:tcMar>
            <w:tcPrChange w:id="50" w:author="Other Author" w:date="2025-05-19T04:59:00Z">
              <w:tcPr>
                <w:tcW w:w="8865" w:type="dxa"/>
                <w:shd w:val="clear" w:color="auto" w:fill="auto"/>
                <w:tcMar>
                  <w:top w:w="100" w:type="dxa"/>
                  <w:left w:w="100" w:type="dxa"/>
                  <w:bottom w:w="100" w:type="dxa"/>
                  <w:right w:w="100" w:type="dxa"/>
                </w:tcMar>
              </w:tcPr>
            </w:tcPrChange>
          </w:tcPr>
          <w:p w14:paraId="0CD50900" w14:textId="77777777" w:rsidR="00CD29DA" w:rsidRDefault="00823A7F">
            <w:pPr>
              <w:widowControl w:val="0"/>
              <w:pBdr>
                <w:top w:val="nil"/>
                <w:left w:val="nil"/>
                <w:bottom w:val="nil"/>
                <w:right w:val="nil"/>
                <w:between w:val="nil"/>
              </w:pBdr>
              <w:spacing w:after="0" w:line="240" w:lineRule="auto"/>
              <w:jc w:val="left"/>
            </w:pPr>
            <w:r>
              <w:t>As a customer, I want the system to send me a verification code, upon signup.</w:t>
            </w:r>
          </w:p>
        </w:tc>
      </w:tr>
      <w:tr w:rsidR="00CD29DA" w14:paraId="0CD50904" w14:textId="77777777">
        <w:trPr>
          <w:trHeight w:val="470"/>
          <w:trPrChange w:id="51" w:author="Other Author" w:date="2025-05-19T04:59:00Z">
            <w:trPr>
              <w:trHeight w:val="470"/>
            </w:trPr>
          </w:trPrChange>
        </w:trPr>
        <w:tc>
          <w:tcPr>
            <w:tcW w:w="495" w:type="dxa"/>
            <w:shd w:val="clear" w:color="auto" w:fill="auto"/>
            <w:tcMar>
              <w:top w:w="100" w:type="dxa"/>
              <w:left w:w="100" w:type="dxa"/>
              <w:bottom w:w="100" w:type="dxa"/>
              <w:right w:w="100" w:type="dxa"/>
            </w:tcMar>
            <w:tcPrChange w:id="52" w:author="Other Author" w:date="2025-05-19T04:59:00Z">
              <w:tcPr>
                <w:tcW w:w="495" w:type="dxa"/>
                <w:shd w:val="clear" w:color="auto" w:fill="auto"/>
                <w:tcMar>
                  <w:top w:w="100" w:type="dxa"/>
                  <w:left w:w="100" w:type="dxa"/>
                  <w:bottom w:w="100" w:type="dxa"/>
                  <w:right w:w="100" w:type="dxa"/>
                </w:tcMar>
              </w:tcPr>
            </w:tcPrChange>
          </w:tcPr>
          <w:p w14:paraId="0CD50902" w14:textId="77777777" w:rsidR="00CD29DA" w:rsidRDefault="00823A7F">
            <w:pPr>
              <w:widowControl w:val="0"/>
              <w:pBdr>
                <w:top w:val="nil"/>
                <w:left w:val="nil"/>
                <w:bottom w:val="nil"/>
                <w:right w:val="nil"/>
                <w:between w:val="nil"/>
              </w:pBdr>
              <w:spacing w:after="0" w:line="240" w:lineRule="auto"/>
              <w:jc w:val="left"/>
            </w:pPr>
            <w:r>
              <w:lastRenderedPageBreak/>
              <w:t>4</w:t>
            </w:r>
          </w:p>
        </w:tc>
        <w:tc>
          <w:tcPr>
            <w:tcW w:w="8865" w:type="dxa"/>
            <w:shd w:val="clear" w:color="auto" w:fill="auto"/>
            <w:tcMar>
              <w:top w:w="100" w:type="dxa"/>
              <w:left w:w="100" w:type="dxa"/>
              <w:bottom w:w="100" w:type="dxa"/>
              <w:right w:w="100" w:type="dxa"/>
            </w:tcMar>
            <w:tcPrChange w:id="53" w:author="Other Author" w:date="2025-05-19T04:59:00Z">
              <w:tcPr>
                <w:tcW w:w="8865" w:type="dxa"/>
                <w:shd w:val="clear" w:color="auto" w:fill="auto"/>
                <w:tcMar>
                  <w:top w:w="100" w:type="dxa"/>
                  <w:left w:w="100" w:type="dxa"/>
                  <w:bottom w:w="100" w:type="dxa"/>
                  <w:right w:w="100" w:type="dxa"/>
                </w:tcMar>
              </w:tcPr>
            </w:tcPrChange>
          </w:tcPr>
          <w:p w14:paraId="0CD50903" w14:textId="77777777" w:rsidR="00CD29DA" w:rsidRDefault="00823A7F">
            <w:pPr>
              <w:widowControl w:val="0"/>
              <w:pBdr>
                <w:top w:val="nil"/>
                <w:left w:val="nil"/>
                <w:bottom w:val="nil"/>
                <w:right w:val="nil"/>
                <w:between w:val="nil"/>
              </w:pBdr>
              <w:spacing w:after="0" w:line="240" w:lineRule="auto"/>
              <w:jc w:val="left"/>
            </w:pPr>
            <w:r>
              <w:t>As a customer, I want the system to let me search for locations and tourist sites.</w:t>
            </w:r>
          </w:p>
        </w:tc>
      </w:tr>
      <w:tr w:rsidR="00CD29DA" w14:paraId="0CD50907" w14:textId="77777777">
        <w:trPr>
          <w:trHeight w:val="470"/>
          <w:trPrChange w:id="54" w:author="Other Author" w:date="2025-05-19T04:59:00Z">
            <w:trPr>
              <w:trHeight w:val="470"/>
            </w:trPr>
          </w:trPrChange>
        </w:trPr>
        <w:tc>
          <w:tcPr>
            <w:tcW w:w="495" w:type="dxa"/>
            <w:shd w:val="clear" w:color="auto" w:fill="auto"/>
            <w:tcMar>
              <w:top w:w="100" w:type="dxa"/>
              <w:left w:w="100" w:type="dxa"/>
              <w:bottom w:w="100" w:type="dxa"/>
              <w:right w:w="100" w:type="dxa"/>
            </w:tcMar>
            <w:tcPrChange w:id="55" w:author="Other Author" w:date="2025-05-19T04:59:00Z">
              <w:tcPr>
                <w:tcW w:w="495" w:type="dxa"/>
                <w:shd w:val="clear" w:color="auto" w:fill="auto"/>
                <w:tcMar>
                  <w:top w:w="100" w:type="dxa"/>
                  <w:left w:w="100" w:type="dxa"/>
                  <w:bottom w:w="100" w:type="dxa"/>
                  <w:right w:w="100" w:type="dxa"/>
                </w:tcMar>
              </w:tcPr>
            </w:tcPrChange>
          </w:tcPr>
          <w:p w14:paraId="0CD50905" w14:textId="77777777" w:rsidR="00CD29DA" w:rsidRDefault="00823A7F">
            <w:pPr>
              <w:widowControl w:val="0"/>
              <w:pBdr>
                <w:top w:val="nil"/>
                <w:left w:val="nil"/>
                <w:bottom w:val="nil"/>
                <w:right w:val="nil"/>
                <w:between w:val="nil"/>
              </w:pBdr>
              <w:spacing w:after="0" w:line="240" w:lineRule="auto"/>
              <w:jc w:val="left"/>
            </w:pPr>
            <w:r>
              <w:t>5</w:t>
            </w:r>
          </w:p>
        </w:tc>
        <w:tc>
          <w:tcPr>
            <w:tcW w:w="8865" w:type="dxa"/>
            <w:shd w:val="clear" w:color="auto" w:fill="auto"/>
            <w:tcMar>
              <w:top w:w="100" w:type="dxa"/>
              <w:left w:w="100" w:type="dxa"/>
              <w:bottom w:w="100" w:type="dxa"/>
              <w:right w:w="100" w:type="dxa"/>
            </w:tcMar>
            <w:tcPrChange w:id="56" w:author="Other Author" w:date="2025-05-19T04:59:00Z">
              <w:tcPr>
                <w:tcW w:w="8865" w:type="dxa"/>
                <w:shd w:val="clear" w:color="auto" w:fill="auto"/>
                <w:tcMar>
                  <w:top w:w="100" w:type="dxa"/>
                  <w:left w:w="100" w:type="dxa"/>
                  <w:bottom w:w="100" w:type="dxa"/>
                  <w:right w:w="100" w:type="dxa"/>
                </w:tcMar>
              </w:tcPr>
            </w:tcPrChange>
          </w:tcPr>
          <w:p w14:paraId="0CD50906" w14:textId="77777777" w:rsidR="00CD29DA" w:rsidRDefault="00823A7F">
            <w:pPr>
              <w:widowControl w:val="0"/>
              <w:pBdr>
                <w:top w:val="nil"/>
                <w:left w:val="nil"/>
                <w:bottom w:val="nil"/>
                <w:right w:val="nil"/>
                <w:between w:val="nil"/>
              </w:pBdr>
              <w:spacing w:after="0" w:line="240" w:lineRule="auto"/>
              <w:jc w:val="left"/>
            </w:pPr>
            <w:r>
              <w:t>As a customer, I want the system to show me a detailed overview of the hospitals, hotels, rent-a-car centers, restaurants, and tourist points.</w:t>
            </w:r>
          </w:p>
        </w:tc>
      </w:tr>
      <w:tr w:rsidR="00CD29DA" w14:paraId="0CD5090A" w14:textId="77777777">
        <w:trPr>
          <w:trHeight w:val="470"/>
          <w:trPrChange w:id="57" w:author="Other Author" w:date="2025-05-19T04:59:00Z">
            <w:trPr>
              <w:trHeight w:val="470"/>
            </w:trPr>
          </w:trPrChange>
        </w:trPr>
        <w:tc>
          <w:tcPr>
            <w:tcW w:w="495" w:type="dxa"/>
            <w:shd w:val="clear" w:color="auto" w:fill="auto"/>
            <w:tcMar>
              <w:top w:w="100" w:type="dxa"/>
              <w:left w:w="100" w:type="dxa"/>
              <w:bottom w:w="100" w:type="dxa"/>
              <w:right w:w="100" w:type="dxa"/>
            </w:tcMar>
            <w:tcPrChange w:id="58" w:author="Other Author" w:date="2025-05-19T04:59:00Z">
              <w:tcPr>
                <w:tcW w:w="495" w:type="dxa"/>
                <w:shd w:val="clear" w:color="auto" w:fill="auto"/>
                <w:tcMar>
                  <w:top w:w="100" w:type="dxa"/>
                  <w:left w:w="100" w:type="dxa"/>
                  <w:bottom w:w="100" w:type="dxa"/>
                  <w:right w:w="100" w:type="dxa"/>
                </w:tcMar>
              </w:tcPr>
            </w:tcPrChange>
          </w:tcPr>
          <w:p w14:paraId="0CD50908" w14:textId="77777777" w:rsidR="00CD29DA" w:rsidRDefault="00823A7F">
            <w:pPr>
              <w:widowControl w:val="0"/>
              <w:pBdr>
                <w:top w:val="nil"/>
                <w:left w:val="nil"/>
                <w:bottom w:val="nil"/>
                <w:right w:val="nil"/>
                <w:between w:val="nil"/>
              </w:pBdr>
              <w:spacing w:after="0" w:line="240" w:lineRule="auto"/>
              <w:jc w:val="left"/>
            </w:pPr>
            <w:r>
              <w:t>6</w:t>
            </w:r>
          </w:p>
        </w:tc>
        <w:tc>
          <w:tcPr>
            <w:tcW w:w="8865" w:type="dxa"/>
            <w:shd w:val="clear" w:color="auto" w:fill="auto"/>
            <w:tcMar>
              <w:top w:w="100" w:type="dxa"/>
              <w:left w:w="100" w:type="dxa"/>
              <w:bottom w:w="100" w:type="dxa"/>
              <w:right w:w="100" w:type="dxa"/>
            </w:tcMar>
            <w:tcPrChange w:id="59" w:author="Other Author" w:date="2025-05-19T04:59:00Z">
              <w:tcPr>
                <w:tcW w:w="8865" w:type="dxa"/>
                <w:shd w:val="clear" w:color="auto" w:fill="auto"/>
                <w:tcMar>
                  <w:top w:w="100" w:type="dxa"/>
                  <w:left w:w="100" w:type="dxa"/>
                  <w:bottom w:w="100" w:type="dxa"/>
                  <w:right w:w="100" w:type="dxa"/>
                </w:tcMar>
              </w:tcPr>
            </w:tcPrChange>
          </w:tcPr>
          <w:p w14:paraId="0CD50909" w14:textId="77777777" w:rsidR="00CD29DA" w:rsidRDefault="00823A7F">
            <w:pPr>
              <w:widowControl w:val="0"/>
              <w:pBdr>
                <w:top w:val="nil"/>
                <w:left w:val="nil"/>
                <w:bottom w:val="nil"/>
                <w:right w:val="nil"/>
                <w:between w:val="nil"/>
              </w:pBdr>
              <w:spacing w:after="0" w:line="240" w:lineRule="auto"/>
              <w:jc w:val="left"/>
            </w:pPr>
            <w:r>
              <w:t>As a customer, I want the system to provide me with AI-based personalized suggestions for hotels, restaurants, and tourist attractions based on my preferences and previous searches.</w:t>
            </w:r>
          </w:p>
        </w:tc>
      </w:tr>
      <w:tr w:rsidR="00CD29DA" w14:paraId="0CD5090D" w14:textId="77777777">
        <w:trPr>
          <w:trHeight w:val="470"/>
          <w:trPrChange w:id="60" w:author="Other Author" w:date="2025-05-19T04:59:00Z">
            <w:trPr>
              <w:trHeight w:val="470"/>
            </w:trPr>
          </w:trPrChange>
        </w:trPr>
        <w:tc>
          <w:tcPr>
            <w:tcW w:w="495" w:type="dxa"/>
            <w:shd w:val="clear" w:color="auto" w:fill="auto"/>
            <w:tcMar>
              <w:top w:w="100" w:type="dxa"/>
              <w:left w:w="100" w:type="dxa"/>
              <w:bottom w:w="100" w:type="dxa"/>
              <w:right w:w="100" w:type="dxa"/>
            </w:tcMar>
            <w:tcPrChange w:id="61" w:author="Other Author" w:date="2025-05-19T04:59:00Z">
              <w:tcPr>
                <w:tcW w:w="495" w:type="dxa"/>
                <w:shd w:val="clear" w:color="auto" w:fill="auto"/>
                <w:tcMar>
                  <w:top w:w="100" w:type="dxa"/>
                  <w:left w:w="100" w:type="dxa"/>
                  <w:bottom w:w="100" w:type="dxa"/>
                  <w:right w:w="100" w:type="dxa"/>
                </w:tcMar>
              </w:tcPr>
            </w:tcPrChange>
          </w:tcPr>
          <w:p w14:paraId="0CD5090B" w14:textId="77777777" w:rsidR="00CD29DA" w:rsidRDefault="00823A7F">
            <w:pPr>
              <w:widowControl w:val="0"/>
              <w:pBdr>
                <w:top w:val="nil"/>
                <w:left w:val="nil"/>
                <w:bottom w:val="nil"/>
                <w:right w:val="nil"/>
                <w:between w:val="nil"/>
              </w:pBdr>
              <w:spacing w:after="0" w:line="240" w:lineRule="auto"/>
              <w:jc w:val="left"/>
            </w:pPr>
            <w:r>
              <w:t>7</w:t>
            </w:r>
          </w:p>
        </w:tc>
        <w:tc>
          <w:tcPr>
            <w:tcW w:w="8865" w:type="dxa"/>
            <w:shd w:val="clear" w:color="auto" w:fill="auto"/>
            <w:tcMar>
              <w:top w:w="100" w:type="dxa"/>
              <w:left w:w="100" w:type="dxa"/>
              <w:bottom w:w="100" w:type="dxa"/>
              <w:right w:w="100" w:type="dxa"/>
            </w:tcMar>
            <w:tcPrChange w:id="62" w:author="Other Author" w:date="2025-05-19T04:59:00Z">
              <w:tcPr>
                <w:tcW w:w="8865" w:type="dxa"/>
                <w:shd w:val="clear" w:color="auto" w:fill="auto"/>
                <w:tcMar>
                  <w:top w:w="100" w:type="dxa"/>
                  <w:left w:w="100" w:type="dxa"/>
                  <w:bottom w:w="100" w:type="dxa"/>
                  <w:right w:w="100" w:type="dxa"/>
                </w:tcMar>
              </w:tcPr>
            </w:tcPrChange>
          </w:tcPr>
          <w:p w14:paraId="0CD5090C" w14:textId="77777777" w:rsidR="00CD29DA" w:rsidRDefault="00823A7F">
            <w:pPr>
              <w:widowControl w:val="0"/>
              <w:pBdr>
                <w:top w:val="nil"/>
                <w:left w:val="nil"/>
                <w:bottom w:val="nil"/>
                <w:right w:val="nil"/>
                <w:between w:val="nil"/>
              </w:pBdr>
              <w:spacing w:after="0" w:line="240" w:lineRule="auto"/>
              <w:jc w:val="left"/>
            </w:pPr>
            <w:r>
              <w:t>As a customer, I want the system to show me live weather and help me navigate to my destination</w:t>
            </w:r>
          </w:p>
        </w:tc>
      </w:tr>
      <w:tr w:rsidR="00CD29DA" w14:paraId="0CD50910" w14:textId="77777777">
        <w:trPr>
          <w:trHeight w:val="470"/>
          <w:trPrChange w:id="63" w:author="Other Author" w:date="2025-05-19T04:59:00Z">
            <w:trPr>
              <w:trHeight w:val="470"/>
            </w:trPr>
          </w:trPrChange>
        </w:trPr>
        <w:tc>
          <w:tcPr>
            <w:tcW w:w="495" w:type="dxa"/>
            <w:shd w:val="clear" w:color="auto" w:fill="auto"/>
            <w:tcMar>
              <w:top w:w="100" w:type="dxa"/>
              <w:left w:w="100" w:type="dxa"/>
              <w:bottom w:w="100" w:type="dxa"/>
              <w:right w:w="100" w:type="dxa"/>
            </w:tcMar>
            <w:tcPrChange w:id="64" w:author="Other Author" w:date="2025-05-19T04:59:00Z">
              <w:tcPr>
                <w:tcW w:w="495" w:type="dxa"/>
                <w:shd w:val="clear" w:color="auto" w:fill="auto"/>
                <w:tcMar>
                  <w:top w:w="100" w:type="dxa"/>
                  <w:left w:w="100" w:type="dxa"/>
                  <w:bottom w:w="100" w:type="dxa"/>
                  <w:right w:w="100" w:type="dxa"/>
                </w:tcMar>
              </w:tcPr>
            </w:tcPrChange>
          </w:tcPr>
          <w:p w14:paraId="0CD5090E" w14:textId="77777777" w:rsidR="00CD29DA" w:rsidRDefault="00823A7F">
            <w:pPr>
              <w:widowControl w:val="0"/>
              <w:pBdr>
                <w:top w:val="nil"/>
                <w:left w:val="nil"/>
                <w:bottom w:val="nil"/>
                <w:right w:val="nil"/>
                <w:between w:val="nil"/>
              </w:pBdr>
              <w:spacing w:after="0" w:line="240" w:lineRule="auto"/>
              <w:jc w:val="left"/>
            </w:pPr>
            <w:r>
              <w:t>8</w:t>
            </w:r>
          </w:p>
        </w:tc>
        <w:tc>
          <w:tcPr>
            <w:tcW w:w="8865" w:type="dxa"/>
            <w:shd w:val="clear" w:color="auto" w:fill="auto"/>
            <w:tcMar>
              <w:top w:w="100" w:type="dxa"/>
              <w:left w:w="100" w:type="dxa"/>
              <w:bottom w:w="100" w:type="dxa"/>
              <w:right w:w="100" w:type="dxa"/>
            </w:tcMar>
            <w:tcPrChange w:id="65" w:author="Other Author" w:date="2025-05-19T04:59:00Z">
              <w:tcPr>
                <w:tcW w:w="8865" w:type="dxa"/>
                <w:shd w:val="clear" w:color="auto" w:fill="auto"/>
                <w:tcMar>
                  <w:top w:w="100" w:type="dxa"/>
                  <w:left w:w="100" w:type="dxa"/>
                  <w:bottom w:w="100" w:type="dxa"/>
                  <w:right w:w="100" w:type="dxa"/>
                </w:tcMar>
              </w:tcPr>
            </w:tcPrChange>
          </w:tcPr>
          <w:p w14:paraId="0CD5090F" w14:textId="77777777" w:rsidR="00CD29DA" w:rsidRDefault="00823A7F">
            <w:pPr>
              <w:widowControl w:val="0"/>
              <w:pBdr>
                <w:top w:val="nil"/>
                <w:left w:val="nil"/>
                <w:bottom w:val="nil"/>
                <w:right w:val="nil"/>
                <w:between w:val="nil"/>
              </w:pBdr>
              <w:spacing w:after="0" w:line="240" w:lineRule="auto"/>
              <w:jc w:val="left"/>
            </w:pPr>
            <w:r>
              <w:t>As a customer, I want the system to link with my calendar and send me notifications reminding me about my hotel check-in time, restaurant reservations, and other trip-related events</w:t>
            </w:r>
          </w:p>
        </w:tc>
      </w:tr>
      <w:tr w:rsidR="00CD29DA" w14:paraId="0CD50913" w14:textId="77777777">
        <w:trPr>
          <w:trHeight w:val="470"/>
          <w:trPrChange w:id="66" w:author="Other Author" w:date="2025-05-19T04:59:00Z">
            <w:trPr>
              <w:trHeight w:val="470"/>
            </w:trPr>
          </w:trPrChange>
        </w:trPr>
        <w:tc>
          <w:tcPr>
            <w:tcW w:w="495" w:type="dxa"/>
            <w:shd w:val="clear" w:color="auto" w:fill="auto"/>
            <w:tcMar>
              <w:top w:w="100" w:type="dxa"/>
              <w:left w:w="100" w:type="dxa"/>
              <w:bottom w:w="100" w:type="dxa"/>
              <w:right w:w="100" w:type="dxa"/>
            </w:tcMar>
            <w:tcPrChange w:id="67" w:author="Other Author" w:date="2025-05-19T04:59:00Z">
              <w:tcPr>
                <w:tcW w:w="495" w:type="dxa"/>
                <w:shd w:val="clear" w:color="auto" w:fill="auto"/>
                <w:tcMar>
                  <w:top w:w="100" w:type="dxa"/>
                  <w:left w:w="100" w:type="dxa"/>
                  <w:bottom w:w="100" w:type="dxa"/>
                  <w:right w:w="100" w:type="dxa"/>
                </w:tcMar>
              </w:tcPr>
            </w:tcPrChange>
          </w:tcPr>
          <w:p w14:paraId="0CD50911" w14:textId="77777777" w:rsidR="00CD29DA" w:rsidRDefault="00823A7F">
            <w:pPr>
              <w:widowControl w:val="0"/>
              <w:pBdr>
                <w:top w:val="nil"/>
                <w:left w:val="nil"/>
                <w:bottom w:val="nil"/>
                <w:right w:val="nil"/>
                <w:between w:val="nil"/>
              </w:pBdr>
              <w:spacing w:after="0" w:line="240" w:lineRule="auto"/>
              <w:jc w:val="left"/>
            </w:pPr>
            <w:r>
              <w:t>9</w:t>
            </w:r>
          </w:p>
        </w:tc>
        <w:tc>
          <w:tcPr>
            <w:tcW w:w="8865" w:type="dxa"/>
            <w:shd w:val="clear" w:color="auto" w:fill="auto"/>
            <w:tcMar>
              <w:top w:w="100" w:type="dxa"/>
              <w:left w:w="100" w:type="dxa"/>
              <w:bottom w:w="100" w:type="dxa"/>
              <w:right w:w="100" w:type="dxa"/>
            </w:tcMar>
            <w:tcPrChange w:id="68" w:author="Other Author" w:date="2025-05-19T04:59:00Z">
              <w:tcPr>
                <w:tcW w:w="8865" w:type="dxa"/>
                <w:shd w:val="clear" w:color="auto" w:fill="auto"/>
                <w:tcMar>
                  <w:top w:w="100" w:type="dxa"/>
                  <w:left w:w="100" w:type="dxa"/>
                  <w:bottom w:w="100" w:type="dxa"/>
                  <w:right w:w="100" w:type="dxa"/>
                </w:tcMar>
              </w:tcPr>
            </w:tcPrChange>
          </w:tcPr>
          <w:p w14:paraId="0CD50912" w14:textId="77777777" w:rsidR="00CD29DA" w:rsidRDefault="00823A7F">
            <w:pPr>
              <w:widowControl w:val="0"/>
              <w:pBdr>
                <w:top w:val="nil"/>
                <w:left w:val="nil"/>
                <w:bottom w:val="nil"/>
                <w:right w:val="nil"/>
                <w:between w:val="nil"/>
              </w:pBdr>
              <w:spacing w:after="0" w:line="240" w:lineRule="auto"/>
              <w:jc w:val="left"/>
            </w:pPr>
            <w:r>
              <w:t>As a customer, I want the system to let me reserve hotel rooms and have a secure payment method.</w:t>
            </w:r>
          </w:p>
        </w:tc>
      </w:tr>
      <w:tr w:rsidR="00CD29DA" w14:paraId="0CD50916" w14:textId="77777777">
        <w:trPr>
          <w:trHeight w:val="470"/>
          <w:trPrChange w:id="69" w:author="Other Author" w:date="2025-05-19T04:59:00Z">
            <w:trPr>
              <w:trHeight w:val="470"/>
            </w:trPr>
          </w:trPrChange>
        </w:trPr>
        <w:tc>
          <w:tcPr>
            <w:tcW w:w="495" w:type="dxa"/>
            <w:shd w:val="clear" w:color="auto" w:fill="auto"/>
            <w:tcMar>
              <w:top w:w="100" w:type="dxa"/>
              <w:left w:w="100" w:type="dxa"/>
              <w:bottom w:w="100" w:type="dxa"/>
              <w:right w:w="100" w:type="dxa"/>
            </w:tcMar>
            <w:tcPrChange w:id="70" w:author="Other Author" w:date="2025-05-19T04:59:00Z">
              <w:tcPr>
                <w:tcW w:w="495" w:type="dxa"/>
                <w:shd w:val="clear" w:color="auto" w:fill="auto"/>
                <w:tcMar>
                  <w:top w:w="100" w:type="dxa"/>
                  <w:left w:w="100" w:type="dxa"/>
                  <w:bottom w:w="100" w:type="dxa"/>
                  <w:right w:w="100" w:type="dxa"/>
                </w:tcMar>
              </w:tcPr>
            </w:tcPrChange>
          </w:tcPr>
          <w:p w14:paraId="0CD50914" w14:textId="77777777" w:rsidR="00CD29DA" w:rsidRDefault="00823A7F">
            <w:pPr>
              <w:widowControl w:val="0"/>
              <w:pBdr>
                <w:top w:val="nil"/>
                <w:left w:val="nil"/>
                <w:bottom w:val="nil"/>
                <w:right w:val="nil"/>
                <w:between w:val="nil"/>
              </w:pBdr>
              <w:spacing w:after="0" w:line="240" w:lineRule="auto"/>
              <w:jc w:val="left"/>
            </w:pPr>
            <w:r>
              <w:t>10</w:t>
            </w:r>
          </w:p>
        </w:tc>
        <w:tc>
          <w:tcPr>
            <w:tcW w:w="8865" w:type="dxa"/>
            <w:shd w:val="clear" w:color="auto" w:fill="auto"/>
            <w:tcMar>
              <w:top w:w="100" w:type="dxa"/>
              <w:left w:w="100" w:type="dxa"/>
              <w:bottom w:w="100" w:type="dxa"/>
              <w:right w:w="100" w:type="dxa"/>
            </w:tcMar>
            <w:tcPrChange w:id="71" w:author="Other Author" w:date="2025-05-19T04:59:00Z">
              <w:tcPr>
                <w:tcW w:w="8865" w:type="dxa"/>
                <w:shd w:val="clear" w:color="auto" w:fill="auto"/>
                <w:tcMar>
                  <w:top w:w="100" w:type="dxa"/>
                  <w:left w:w="100" w:type="dxa"/>
                  <w:bottom w:w="100" w:type="dxa"/>
                  <w:right w:w="100" w:type="dxa"/>
                </w:tcMar>
              </w:tcPr>
            </w:tcPrChange>
          </w:tcPr>
          <w:p w14:paraId="0CD50915" w14:textId="77777777" w:rsidR="00CD29DA" w:rsidRDefault="00823A7F">
            <w:pPr>
              <w:widowControl w:val="0"/>
              <w:pBdr>
                <w:top w:val="nil"/>
                <w:left w:val="nil"/>
                <w:bottom w:val="nil"/>
                <w:right w:val="nil"/>
                <w:between w:val="nil"/>
              </w:pBdr>
              <w:spacing w:after="0" w:line="240" w:lineRule="auto"/>
              <w:jc w:val="left"/>
            </w:pPr>
            <w:r>
              <w:t>As a customer, I want the system to let me connect with rent-a-car centers.</w:t>
            </w:r>
          </w:p>
        </w:tc>
      </w:tr>
      <w:tr w:rsidR="00CD29DA" w14:paraId="0CD50919" w14:textId="77777777">
        <w:trPr>
          <w:trHeight w:val="470"/>
          <w:trPrChange w:id="72" w:author="Other Author" w:date="2025-05-19T04:59:00Z">
            <w:trPr>
              <w:trHeight w:val="470"/>
            </w:trPr>
          </w:trPrChange>
        </w:trPr>
        <w:tc>
          <w:tcPr>
            <w:tcW w:w="495" w:type="dxa"/>
            <w:shd w:val="clear" w:color="auto" w:fill="auto"/>
            <w:tcMar>
              <w:top w:w="100" w:type="dxa"/>
              <w:left w:w="100" w:type="dxa"/>
              <w:bottom w:w="100" w:type="dxa"/>
              <w:right w:w="100" w:type="dxa"/>
            </w:tcMar>
            <w:tcPrChange w:id="73" w:author="Other Author" w:date="2025-05-19T04:59:00Z">
              <w:tcPr>
                <w:tcW w:w="495" w:type="dxa"/>
                <w:shd w:val="clear" w:color="auto" w:fill="auto"/>
                <w:tcMar>
                  <w:top w:w="100" w:type="dxa"/>
                  <w:left w:w="100" w:type="dxa"/>
                  <w:bottom w:w="100" w:type="dxa"/>
                  <w:right w:w="100" w:type="dxa"/>
                </w:tcMar>
              </w:tcPr>
            </w:tcPrChange>
          </w:tcPr>
          <w:p w14:paraId="0CD50917" w14:textId="77777777" w:rsidR="00CD29DA" w:rsidRDefault="00823A7F">
            <w:pPr>
              <w:widowControl w:val="0"/>
              <w:pBdr>
                <w:top w:val="nil"/>
                <w:left w:val="nil"/>
                <w:bottom w:val="nil"/>
                <w:right w:val="nil"/>
                <w:between w:val="nil"/>
              </w:pBdr>
              <w:spacing w:after="0" w:line="240" w:lineRule="auto"/>
              <w:jc w:val="left"/>
            </w:pPr>
            <w:r>
              <w:t>11</w:t>
            </w:r>
          </w:p>
        </w:tc>
        <w:tc>
          <w:tcPr>
            <w:tcW w:w="8865" w:type="dxa"/>
            <w:shd w:val="clear" w:color="auto" w:fill="auto"/>
            <w:tcMar>
              <w:top w:w="100" w:type="dxa"/>
              <w:left w:w="100" w:type="dxa"/>
              <w:bottom w:w="100" w:type="dxa"/>
              <w:right w:w="100" w:type="dxa"/>
            </w:tcMar>
            <w:tcPrChange w:id="74" w:author="Other Author" w:date="2025-05-19T04:59:00Z">
              <w:tcPr>
                <w:tcW w:w="8865" w:type="dxa"/>
                <w:shd w:val="clear" w:color="auto" w:fill="auto"/>
                <w:tcMar>
                  <w:top w:w="100" w:type="dxa"/>
                  <w:left w:w="100" w:type="dxa"/>
                  <w:bottom w:w="100" w:type="dxa"/>
                  <w:right w:w="100" w:type="dxa"/>
                </w:tcMar>
              </w:tcPr>
            </w:tcPrChange>
          </w:tcPr>
          <w:p w14:paraId="0CD50918" w14:textId="77777777" w:rsidR="00CD29DA" w:rsidRDefault="00823A7F">
            <w:pPr>
              <w:widowControl w:val="0"/>
              <w:pBdr>
                <w:top w:val="nil"/>
                <w:left w:val="nil"/>
                <w:bottom w:val="nil"/>
                <w:right w:val="nil"/>
                <w:between w:val="nil"/>
              </w:pBdr>
              <w:spacing w:after="0" w:line="240" w:lineRule="auto"/>
              <w:jc w:val="left"/>
            </w:pPr>
            <w:r>
              <w:t>As a customer, I want the system to show me live weather and help me navigate to my destination.</w:t>
            </w:r>
          </w:p>
        </w:tc>
      </w:tr>
      <w:tr w:rsidR="00CD29DA" w14:paraId="0CD5091C" w14:textId="77777777">
        <w:trPr>
          <w:trHeight w:val="470"/>
          <w:trPrChange w:id="75" w:author="Other Author" w:date="2025-05-19T04:59:00Z">
            <w:trPr>
              <w:trHeight w:val="470"/>
            </w:trPr>
          </w:trPrChange>
        </w:trPr>
        <w:tc>
          <w:tcPr>
            <w:tcW w:w="495" w:type="dxa"/>
            <w:shd w:val="clear" w:color="auto" w:fill="auto"/>
            <w:tcMar>
              <w:top w:w="100" w:type="dxa"/>
              <w:left w:w="100" w:type="dxa"/>
              <w:bottom w:w="100" w:type="dxa"/>
              <w:right w:w="100" w:type="dxa"/>
            </w:tcMar>
            <w:tcPrChange w:id="76" w:author="Other Author" w:date="2025-05-19T04:59:00Z">
              <w:tcPr>
                <w:tcW w:w="495" w:type="dxa"/>
                <w:shd w:val="clear" w:color="auto" w:fill="auto"/>
                <w:tcMar>
                  <w:top w:w="100" w:type="dxa"/>
                  <w:left w:w="100" w:type="dxa"/>
                  <w:bottom w:w="100" w:type="dxa"/>
                  <w:right w:w="100" w:type="dxa"/>
                </w:tcMar>
              </w:tcPr>
            </w:tcPrChange>
          </w:tcPr>
          <w:p w14:paraId="0CD5091A" w14:textId="77777777" w:rsidR="00CD29DA" w:rsidRDefault="00823A7F">
            <w:pPr>
              <w:widowControl w:val="0"/>
              <w:pBdr>
                <w:top w:val="nil"/>
                <w:left w:val="nil"/>
                <w:bottom w:val="nil"/>
                <w:right w:val="nil"/>
                <w:between w:val="nil"/>
              </w:pBdr>
              <w:spacing w:after="0" w:line="240" w:lineRule="auto"/>
              <w:jc w:val="left"/>
            </w:pPr>
            <w:r>
              <w:t>12</w:t>
            </w:r>
          </w:p>
        </w:tc>
        <w:tc>
          <w:tcPr>
            <w:tcW w:w="8865" w:type="dxa"/>
            <w:shd w:val="clear" w:color="auto" w:fill="auto"/>
            <w:tcMar>
              <w:top w:w="100" w:type="dxa"/>
              <w:left w:w="100" w:type="dxa"/>
              <w:bottom w:w="100" w:type="dxa"/>
              <w:right w:w="100" w:type="dxa"/>
            </w:tcMar>
            <w:tcPrChange w:id="77" w:author="Other Author" w:date="2025-05-19T04:59:00Z">
              <w:tcPr>
                <w:tcW w:w="8865" w:type="dxa"/>
                <w:shd w:val="clear" w:color="auto" w:fill="auto"/>
                <w:tcMar>
                  <w:top w:w="100" w:type="dxa"/>
                  <w:left w:w="100" w:type="dxa"/>
                  <w:bottom w:w="100" w:type="dxa"/>
                  <w:right w:w="100" w:type="dxa"/>
                </w:tcMar>
              </w:tcPr>
            </w:tcPrChange>
          </w:tcPr>
          <w:p w14:paraId="0CD5091B" w14:textId="77777777" w:rsidR="00CD29DA" w:rsidRDefault="00823A7F">
            <w:pPr>
              <w:widowControl w:val="0"/>
              <w:pBdr>
                <w:top w:val="nil"/>
                <w:left w:val="nil"/>
                <w:bottom w:val="nil"/>
                <w:right w:val="nil"/>
                <w:between w:val="nil"/>
              </w:pBdr>
              <w:spacing w:after="0" w:line="240" w:lineRule="auto"/>
              <w:jc w:val="left"/>
            </w:pPr>
            <w:r>
              <w:t>As a customer, I want the system to let me give reviews on hotels, hospitals, and rent-a-car centers.</w:t>
            </w:r>
          </w:p>
        </w:tc>
      </w:tr>
      <w:tr w:rsidR="00CD29DA" w14:paraId="0CD5091F" w14:textId="77777777">
        <w:trPr>
          <w:trHeight w:val="470"/>
          <w:trPrChange w:id="78" w:author="Other Author" w:date="2025-05-19T04:59:00Z">
            <w:trPr>
              <w:trHeight w:val="470"/>
            </w:trPr>
          </w:trPrChange>
        </w:trPr>
        <w:tc>
          <w:tcPr>
            <w:tcW w:w="495" w:type="dxa"/>
            <w:shd w:val="clear" w:color="auto" w:fill="auto"/>
            <w:tcMar>
              <w:top w:w="100" w:type="dxa"/>
              <w:left w:w="100" w:type="dxa"/>
              <w:bottom w:w="100" w:type="dxa"/>
              <w:right w:w="100" w:type="dxa"/>
            </w:tcMar>
            <w:tcPrChange w:id="79" w:author="Other Author" w:date="2025-05-19T04:59:00Z">
              <w:tcPr>
                <w:tcW w:w="495" w:type="dxa"/>
                <w:shd w:val="clear" w:color="auto" w:fill="auto"/>
                <w:tcMar>
                  <w:top w:w="100" w:type="dxa"/>
                  <w:left w:w="100" w:type="dxa"/>
                  <w:bottom w:w="100" w:type="dxa"/>
                  <w:right w:w="100" w:type="dxa"/>
                </w:tcMar>
              </w:tcPr>
            </w:tcPrChange>
          </w:tcPr>
          <w:p w14:paraId="0CD5091D" w14:textId="77777777" w:rsidR="00CD29DA" w:rsidRDefault="00823A7F">
            <w:pPr>
              <w:widowControl w:val="0"/>
              <w:pBdr>
                <w:top w:val="nil"/>
                <w:left w:val="nil"/>
                <w:bottom w:val="nil"/>
                <w:right w:val="nil"/>
                <w:between w:val="nil"/>
              </w:pBdr>
              <w:spacing w:after="0" w:line="240" w:lineRule="auto"/>
              <w:jc w:val="left"/>
            </w:pPr>
            <w:r>
              <w:t>13</w:t>
            </w:r>
          </w:p>
        </w:tc>
        <w:tc>
          <w:tcPr>
            <w:tcW w:w="8865" w:type="dxa"/>
            <w:shd w:val="clear" w:color="auto" w:fill="auto"/>
            <w:tcMar>
              <w:top w:w="100" w:type="dxa"/>
              <w:left w:w="100" w:type="dxa"/>
              <w:bottom w:w="100" w:type="dxa"/>
              <w:right w:w="100" w:type="dxa"/>
            </w:tcMar>
            <w:tcPrChange w:id="80" w:author="Other Author" w:date="2025-05-19T04:59:00Z">
              <w:tcPr>
                <w:tcW w:w="8865" w:type="dxa"/>
                <w:shd w:val="clear" w:color="auto" w:fill="auto"/>
                <w:tcMar>
                  <w:top w:w="100" w:type="dxa"/>
                  <w:left w:w="100" w:type="dxa"/>
                  <w:bottom w:w="100" w:type="dxa"/>
                  <w:right w:w="100" w:type="dxa"/>
                </w:tcMar>
              </w:tcPr>
            </w:tcPrChange>
          </w:tcPr>
          <w:p w14:paraId="0CD5091E" w14:textId="77777777" w:rsidR="00CD29DA" w:rsidRDefault="00823A7F">
            <w:pPr>
              <w:widowControl w:val="0"/>
              <w:pBdr>
                <w:top w:val="nil"/>
                <w:left w:val="nil"/>
                <w:bottom w:val="nil"/>
                <w:right w:val="nil"/>
                <w:between w:val="nil"/>
              </w:pBdr>
              <w:spacing w:after="0" w:line="240" w:lineRule="auto"/>
              <w:jc w:val="left"/>
            </w:pPr>
            <w:r>
              <w:t>As a hotel managing staff, I want the system to let me create an account for my hotel.</w:t>
            </w:r>
          </w:p>
        </w:tc>
      </w:tr>
      <w:tr w:rsidR="00CD29DA" w14:paraId="0CD50922" w14:textId="77777777">
        <w:trPr>
          <w:trHeight w:val="470"/>
          <w:trPrChange w:id="81" w:author="Other Author" w:date="2025-05-19T04:59:00Z">
            <w:trPr>
              <w:trHeight w:val="470"/>
            </w:trPr>
          </w:trPrChange>
        </w:trPr>
        <w:tc>
          <w:tcPr>
            <w:tcW w:w="495" w:type="dxa"/>
            <w:shd w:val="clear" w:color="auto" w:fill="auto"/>
            <w:tcMar>
              <w:top w:w="100" w:type="dxa"/>
              <w:left w:w="100" w:type="dxa"/>
              <w:bottom w:w="100" w:type="dxa"/>
              <w:right w:w="100" w:type="dxa"/>
            </w:tcMar>
            <w:tcPrChange w:id="82" w:author="Other Author" w:date="2025-05-19T04:59:00Z">
              <w:tcPr>
                <w:tcW w:w="495" w:type="dxa"/>
                <w:shd w:val="clear" w:color="auto" w:fill="auto"/>
                <w:tcMar>
                  <w:top w:w="100" w:type="dxa"/>
                  <w:left w:w="100" w:type="dxa"/>
                  <w:bottom w:w="100" w:type="dxa"/>
                  <w:right w:w="100" w:type="dxa"/>
                </w:tcMar>
              </w:tcPr>
            </w:tcPrChange>
          </w:tcPr>
          <w:p w14:paraId="0CD50920" w14:textId="77777777" w:rsidR="00CD29DA" w:rsidRDefault="00823A7F">
            <w:pPr>
              <w:widowControl w:val="0"/>
              <w:pBdr>
                <w:top w:val="nil"/>
                <w:left w:val="nil"/>
                <w:bottom w:val="nil"/>
                <w:right w:val="nil"/>
                <w:between w:val="nil"/>
              </w:pBdr>
              <w:spacing w:after="0" w:line="240" w:lineRule="auto"/>
              <w:jc w:val="left"/>
            </w:pPr>
            <w:r>
              <w:t>14</w:t>
            </w:r>
          </w:p>
        </w:tc>
        <w:tc>
          <w:tcPr>
            <w:tcW w:w="8865" w:type="dxa"/>
            <w:shd w:val="clear" w:color="auto" w:fill="auto"/>
            <w:tcMar>
              <w:top w:w="100" w:type="dxa"/>
              <w:left w:w="100" w:type="dxa"/>
              <w:bottom w:w="100" w:type="dxa"/>
              <w:right w:w="100" w:type="dxa"/>
            </w:tcMar>
            <w:tcPrChange w:id="83" w:author="Other Author" w:date="2025-05-19T04:59:00Z">
              <w:tcPr>
                <w:tcW w:w="8865" w:type="dxa"/>
                <w:shd w:val="clear" w:color="auto" w:fill="auto"/>
                <w:tcMar>
                  <w:top w:w="100" w:type="dxa"/>
                  <w:left w:w="100" w:type="dxa"/>
                  <w:bottom w:w="100" w:type="dxa"/>
                  <w:right w:w="100" w:type="dxa"/>
                </w:tcMar>
              </w:tcPr>
            </w:tcPrChange>
          </w:tcPr>
          <w:p w14:paraId="0CD50921" w14:textId="77777777" w:rsidR="00CD29DA" w:rsidRDefault="00823A7F">
            <w:pPr>
              <w:widowControl w:val="0"/>
              <w:pBdr>
                <w:top w:val="nil"/>
                <w:left w:val="nil"/>
                <w:bottom w:val="nil"/>
                <w:right w:val="nil"/>
                <w:between w:val="nil"/>
              </w:pBdr>
              <w:spacing w:after="0" w:line="240" w:lineRule="auto"/>
              <w:jc w:val="left"/>
            </w:pPr>
            <w:r>
              <w:t>As a hotel managing staff, I want the system to let me connect with customers.</w:t>
            </w:r>
          </w:p>
        </w:tc>
      </w:tr>
      <w:tr w:rsidR="00CD29DA" w14:paraId="0CD50925" w14:textId="77777777">
        <w:trPr>
          <w:trHeight w:val="470"/>
          <w:trPrChange w:id="84" w:author="Other Author" w:date="2025-05-19T04:59:00Z">
            <w:trPr>
              <w:trHeight w:val="470"/>
            </w:trPr>
          </w:trPrChange>
        </w:trPr>
        <w:tc>
          <w:tcPr>
            <w:tcW w:w="495" w:type="dxa"/>
            <w:shd w:val="clear" w:color="auto" w:fill="auto"/>
            <w:tcMar>
              <w:top w:w="100" w:type="dxa"/>
              <w:left w:w="100" w:type="dxa"/>
              <w:bottom w:w="100" w:type="dxa"/>
              <w:right w:w="100" w:type="dxa"/>
            </w:tcMar>
            <w:tcPrChange w:id="85" w:author="Other Author" w:date="2025-05-19T04:59:00Z">
              <w:tcPr>
                <w:tcW w:w="495" w:type="dxa"/>
                <w:shd w:val="clear" w:color="auto" w:fill="auto"/>
                <w:tcMar>
                  <w:top w:w="100" w:type="dxa"/>
                  <w:left w:w="100" w:type="dxa"/>
                  <w:bottom w:w="100" w:type="dxa"/>
                  <w:right w:w="100" w:type="dxa"/>
                </w:tcMar>
              </w:tcPr>
            </w:tcPrChange>
          </w:tcPr>
          <w:p w14:paraId="0CD50923" w14:textId="77777777" w:rsidR="00CD29DA" w:rsidRDefault="00823A7F">
            <w:pPr>
              <w:widowControl w:val="0"/>
              <w:pBdr>
                <w:top w:val="nil"/>
                <w:left w:val="nil"/>
                <w:bottom w:val="nil"/>
                <w:right w:val="nil"/>
                <w:between w:val="nil"/>
              </w:pBdr>
              <w:spacing w:after="0" w:line="240" w:lineRule="auto"/>
              <w:jc w:val="left"/>
            </w:pPr>
            <w:r>
              <w:t>15</w:t>
            </w:r>
          </w:p>
        </w:tc>
        <w:tc>
          <w:tcPr>
            <w:tcW w:w="8865" w:type="dxa"/>
            <w:shd w:val="clear" w:color="auto" w:fill="auto"/>
            <w:tcMar>
              <w:top w:w="100" w:type="dxa"/>
              <w:left w:w="100" w:type="dxa"/>
              <w:bottom w:w="100" w:type="dxa"/>
              <w:right w:w="100" w:type="dxa"/>
            </w:tcMar>
            <w:tcPrChange w:id="86" w:author="Other Author" w:date="2025-05-19T04:59:00Z">
              <w:tcPr>
                <w:tcW w:w="8865" w:type="dxa"/>
                <w:shd w:val="clear" w:color="auto" w:fill="auto"/>
                <w:tcMar>
                  <w:top w:w="100" w:type="dxa"/>
                  <w:left w:w="100" w:type="dxa"/>
                  <w:bottom w:w="100" w:type="dxa"/>
                  <w:right w:w="100" w:type="dxa"/>
                </w:tcMar>
              </w:tcPr>
            </w:tcPrChange>
          </w:tcPr>
          <w:p w14:paraId="0CD50924" w14:textId="77777777" w:rsidR="00CD29DA" w:rsidRDefault="00823A7F">
            <w:pPr>
              <w:widowControl w:val="0"/>
              <w:pBdr>
                <w:top w:val="nil"/>
                <w:left w:val="nil"/>
                <w:bottom w:val="nil"/>
                <w:right w:val="nil"/>
                <w:between w:val="nil"/>
              </w:pBdr>
              <w:spacing w:after="0" w:line="240" w:lineRule="auto"/>
              <w:jc w:val="left"/>
            </w:pPr>
            <w:r>
              <w:t>As a hotel managing staff, I want the system to let me update my hotel records and status.</w:t>
            </w:r>
          </w:p>
        </w:tc>
      </w:tr>
      <w:tr w:rsidR="00CD29DA" w14:paraId="0CD50928" w14:textId="77777777">
        <w:trPr>
          <w:trHeight w:val="470"/>
          <w:trPrChange w:id="87" w:author="Other Author" w:date="2025-05-19T04:59:00Z">
            <w:trPr>
              <w:trHeight w:val="470"/>
            </w:trPr>
          </w:trPrChange>
        </w:trPr>
        <w:tc>
          <w:tcPr>
            <w:tcW w:w="495" w:type="dxa"/>
            <w:shd w:val="clear" w:color="auto" w:fill="auto"/>
            <w:tcMar>
              <w:top w:w="100" w:type="dxa"/>
              <w:left w:w="100" w:type="dxa"/>
              <w:bottom w:w="100" w:type="dxa"/>
              <w:right w:w="100" w:type="dxa"/>
            </w:tcMar>
            <w:tcPrChange w:id="88" w:author="Other Author" w:date="2025-05-19T04:59:00Z">
              <w:tcPr>
                <w:tcW w:w="495" w:type="dxa"/>
                <w:shd w:val="clear" w:color="auto" w:fill="auto"/>
                <w:tcMar>
                  <w:top w:w="100" w:type="dxa"/>
                  <w:left w:w="100" w:type="dxa"/>
                  <w:bottom w:w="100" w:type="dxa"/>
                  <w:right w:w="100" w:type="dxa"/>
                </w:tcMar>
              </w:tcPr>
            </w:tcPrChange>
          </w:tcPr>
          <w:p w14:paraId="0CD50926" w14:textId="77777777" w:rsidR="00CD29DA" w:rsidRDefault="00823A7F">
            <w:pPr>
              <w:widowControl w:val="0"/>
              <w:pBdr>
                <w:top w:val="nil"/>
                <w:left w:val="nil"/>
                <w:bottom w:val="nil"/>
                <w:right w:val="nil"/>
                <w:between w:val="nil"/>
              </w:pBdr>
              <w:spacing w:after="0" w:line="240" w:lineRule="auto"/>
              <w:jc w:val="left"/>
            </w:pPr>
            <w:r>
              <w:t>16</w:t>
            </w:r>
          </w:p>
        </w:tc>
        <w:tc>
          <w:tcPr>
            <w:tcW w:w="8865" w:type="dxa"/>
            <w:shd w:val="clear" w:color="auto" w:fill="auto"/>
            <w:tcMar>
              <w:top w:w="100" w:type="dxa"/>
              <w:left w:w="100" w:type="dxa"/>
              <w:bottom w:w="100" w:type="dxa"/>
              <w:right w:w="100" w:type="dxa"/>
            </w:tcMar>
            <w:tcPrChange w:id="89" w:author="Other Author" w:date="2025-05-19T04:59:00Z">
              <w:tcPr>
                <w:tcW w:w="8865" w:type="dxa"/>
                <w:shd w:val="clear" w:color="auto" w:fill="auto"/>
                <w:tcMar>
                  <w:top w:w="100" w:type="dxa"/>
                  <w:left w:w="100" w:type="dxa"/>
                  <w:bottom w:w="100" w:type="dxa"/>
                  <w:right w:w="100" w:type="dxa"/>
                </w:tcMar>
              </w:tcPr>
            </w:tcPrChange>
          </w:tcPr>
          <w:p w14:paraId="0CD50927" w14:textId="77777777" w:rsidR="00CD29DA" w:rsidRDefault="00823A7F">
            <w:pPr>
              <w:widowControl w:val="0"/>
              <w:pBdr>
                <w:top w:val="nil"/>
                <w:left w:val="nil"/>
                <w:bottom w:val="nil"/>
                <w:right w:val="nil"/>
                <w:between w:val="nil"/>
              </w:pBdr>
              <w:spacing w:after="0" w:line="240" w:lineRule="auto"/>
              <w:jc w:val="left"/>
            </w:pPr>
            <w:r>
              <w:t>As a hotel managing staff, I want the system to let me upload pictures and details of my hotel.</w:t>
            </w:r>
          </w:p>
        </w:tc>
      </w:tr>
      <w:tr w:rsidR="00CD29DA" w14:paraId="0CD5092B" w14:textId="77777777">
        <w:trPr>
          <w:trHeight w:val="470"/>
          <w:trPrChange w:id="90" w:author="Other Author" w:date="2025-05-19T04:59:00Z">
            <w:trPr>
              <w:trHeight w:val="470"/>
            </w:trPr>
          </w:trPrChange>
        </w:trPr>
        <w:tc>
          <w:tcPr>
            <w:tcW w:w="495" w:type="dxa"/>
            <w:shd w:val="clear" w:color="auto" w:fill="auto"/>
            <w:tcMar>
              <w:top w:w="100" w:type="dxa"/>
              <w:left w:w="100" w:type="dxa"/>
              <w:bottom w:w="100" w:type="dxa"/>
              <w:right w:w="100" w:type="dxa"/>
            </w:tcMar>
            <w:tcPrChange w:id="91" w:author="Other Author" w:date="2025-05-19T04:59:00Z">
              <w:tcPr>
                <w:tcW w:w="495" w:type="dxa"/>
                <w:shd w:val="clear" w:color="auto" w:fill="auto"/>
                <w:tcMar>
                  <w:top w:w="100" w:type="dxa"/>
                  <w:left w:w="100" w:type="dxa"/>
                  <w:bottom w:w="100" w:type="dxa"/>
                  <w:right w:w="100" w:type="dxa"/>
                </w:tcMar>
              </w:tcPr>
            </w:tcPrChange>
          </w:tcPr>
          <w:p w14:paraId="0CD50929" w14:textId="77777777" w:rsidR="00CD29DA" w:rsidRDefault="00823A7F">
            <w:pPr>
              <w:widowControl w:val="0"/>
              <w:pBdr>
                <w:top w:val="nil"/>
                <w:left w:val="nil"/>
                <w:bottom w:val="nil"/>
                <w:right w:val="nil"/>
                <w:between w:val="nil"/>
              </w:pBdr>
              <w:spacing w:after="0" w:line="240" w:lineRule="auto"/>
              <w:jc w:val="left"/>
            </w:pPr>
            <w:r>
              <w:t>17</w:t>
            </w:r>
          </w:p>
        </w:tc>
        <w:tc>
          <w:tcPr>
            <w:tcW w:w="8865" w:type="dxa"/>
            <w:shd w:val="clear" w:color="auto" w:fill="auto"/>
            <w:tcMar>
              <w:top w:w="100" w:type="dxa"/>
              <w:left w:w="100" w:type="dxa"/>
              <w:bottom w:w="100" w:type="dxa"/>
              <w:right w:w="100" w:type="dxa"/>
            </w:tcMar>
            <w:tcPrChange w:id="92" w:author="Other Author" w:date="2025-05-19T04:59:00Z">
              <w:tcPr>
                <w:tcW w:w="8865" w:type="dxa"/>
                <w:shd w:val="clear" w:color="auto" w:fill="auto"/>
                <w:tcMar>
                  <w:top w:w="100" w:type="dxa"/>
                  <w:left w:w="100" w:type="dxa"/>
                  <w:bottom w:w="100" w:type="dxa"/>
                  <w:right w:w="100" w:type="dxa"/>
                </w:tcMar>
              </w:tcPr>
            </w:tcPrChange>
          </w:tcPr>
          <w:p w14:paraId="0CD5092A" w14:textId="77777777" w:rsidR="00CD29DA" w:rsidRDefault="00823A7F">
            <w:pPr>
              <w:widowControl w:val="0"/>
              <w:pBdr>
                <w:top w:val="nil"/>
                <w:left w:val="nil"/>
                <w:bottom w:val="nil"/>
                <w:right w:val="nil"/>
                <w:between w:val="nil"/>
              </w:pBdr>
              <w:spacing w:after="0" w:line="240" w:lineRule="auto"/>
              <w:jc w:val="left"/>
            </w:pPr>
            <w:r>
              <w:t>As a hotel managing staff, I want the system to show me the customer reviews for my hotel.</w:t>
            </w:r>
          </w:p>
        </w:tc>
      </w:tr>
      <w:tr w:rsidR="00CD29DA" w14:paraId="0CD5092E" w14:textId="77777777">
        <w:trPr>
          <w:trHeight w:val="470"/>
          <w:trPrChange w:id="93" w:author="Other Author" w:date="2025-05-19T04:59:00Z">
            <w:trPr>
              <w:trHeight w:val="470"/>
            </w:trPr>
          </w:trPrChange>
        </w:trPr>
        <w:tc>
          <w:tcPr>
            <w:tcW w:w="495" w:type="dxa"/>
            <w:shd w:val="clear" w:color="auto" w:fill="auto"/>
            <w:tcMar>
              <w:top w:w="100" w:type="dxa"/>
              <w:left w:w="100" w:type="dxa"/>
              <w:bottom w:w="100" w:type="dxa"/>
              <w:right w:w="100" w:type="dxa"/>
            </w:tcMar>
            <w:tcPrChange w:id="94" w:author="Other Author" w:date="2025-05-19T04:59:00Z">
              <w:tcPr>
                <w:tcW w:w="495" w:type="dxa"/>
                <w:shd w:val="clear" w:color="auto" w:fill="auto"/>
                <w:tcMar>
                  <w:top w:w="100" w:type="dxa"/>
                  <w:left w:w="100" w:type="dxa"/>
                  <w:bottom w:w="100" w:type="dxa"/>
                  <w:right w:w="100" w:type="dxa"/>
                </w:tcMar>
              </w:tcPr>
            </w:tcPrChange>
          </w:tcPr>
          <w:p w14:paraId="0CD5092C" w14:textId="77777777" w:rsidR="00CD29DA" w:rsidRDefault="00823A7F">
            <w:pPr>
              <w:widowControl w:val="0"/>
              <w:pBdr>
                <w:top w:val="nil"/>
                <w:left w:val="nil"/>
                <w:bottom w:val="nil"/>
                <w:right w:val="nil"/>
                <w:between w:val="nil"/>
              </w:pBdr>
              <w:spacing w:after="0" w:line="240" w:lineRule="auto"/>
              <w:jc w:val="left"/>
            </w:pPr>
            <w:r>
              <w:t>18</w:t>
            </w:r>
          </w:p>
        </w:tc>
        <w:tc>
          <w:tcPr>
            <w:tcW w:w="8865" w:type="dxa"/>
            <w:shd w:val="clear" w:color="auto" w:fill="auto"/>
            <w:tcMar>
              <w:top w:w="100" w:type="dxa"/>
              <w:left w:w="100" w:type="dxa"/>
              <w:bottom w:w="100" w:type="dxa"/>
              <w:right w:w="100" w:type="dxa"/>
            </w:tcMar>
            <w:tcPrChange w:id="95" w:author="Other Author" w:date="2025-05-19T04:59:00Z">
              <w:tcPr>
                <w:tcW w:w="8865" w:type="dxa"/>
                <w:shd w:val="clear" w:color="auto" w:fill="auto"/>
                <w:tcMar>
                  <w:top w:w="100" w:type="dxa"/>
                  <w:left w:w="100" w:type="dxa"/>
                  <w:bottom w:w="100" w:type="dxa"/>
                  <w:right w:w="100" w:type="dxa"/>
                </w:tcMar>
              </w:tcPr>
            </w:tcPrChange>
          </w:tcPr>
          <w:p w14:paraId="0CD5092D" w14:textId="77777777" w:rsidR="00CD29DA" w:rsidRDefault="00823A7F">
            <w:pPr>
              <w:widowControl w:val="0"/>
              <w:pBdr>
                <w:top w:val="nil"/>
                <w:left w:val="nil"/>
                <w:bottom w:val="nil"/>
                <w:right w:val="nil"/>
                <w:between w:val="nil"/>
              </w:pBdr>
              <w:spacing w:after="0" w:line="240" w:lineRule="auto"/>
              <w:jc w:val="left"/>
            </w:pPr>
            <w:r>
              <w:t>As an App Administrator, I want the system to let me update the backend code, with data remaining intact.</w:t>
            </w:r>
          </w:p>
        </w:tc>
      </w:tr>
      <w:tr w:rsidR="00CD29DA" w14:paraId="0CD50931" w14:textId="77777777">
        <w:trPr>
          <w:trHeight w:val="470"/>
          <w:trPrChange w:id="96" w:author="Other Author" w:date="2025-05-19T04:59:00Z">
            <w:trPr>
              <w:trHeight w:val="470"/>
            </w:trPr>
          </w:trPrChange>
        </w:trPr>
        <w:tc>
          <w:tcPr>
            <w:tcW w:w="495" w:type="dxa"/>
            <w:shd w:val="clear" w:color="auto" w:fill="auto"/>
            <w:tcMar>
              <w:top w:w="100" w:type="dxa"/>
              <w:left w:w="100" w:type="dxa"/>
              <w:bottom w:w="100" w:type="dxa"/>
              <w:right w:w="100" w:type="dxa"/>
            </w:tcMar>
            <w:tcPrChange w:id="97" w:author="Other Author" w:date="2025-05-19T04:59:00Z">
              <w:tcPr>
                <w:tcW w:w="495" w:type="dxa"/>
                <w:shd w:val="clear" w:color="auto" w:fill="auto"/>
                <w:tcMar>
                  <w:top w:w="100" w:type="dxa"/>
                  <w:left w:w="100" w:type="dxa"/>
                  <w:bottom w:w="100" w:type="dxa"/>
                  <w:right w:w="100" w:type="dxa"/>
                </w:tcMar>
              </w:tcPr>
            </w:tcPrChange>
          </w:tcPr>
          <w:p w14:paraId="0CD5092F" w14:textId="77777777" w:rsidR="00CD29DA" w:rsidRDefault="00823A7F">
            <w:pPr>
              <w:widowControl w:val="0"/>
              <w:pBdr>
                <w:top w:val="nil"/>
                <w:left w:val="nil"/>
                <w:bottom w:val="nil"/>
                <w:right w:val="nil"/>
                <w:between w:val="nil"/>
              </w:pBdr>
              <w:spacing w:after="0" w:line="240" w:lineRule="auto"/>
              <w:jc w:val="left"/>
            </w:pPr>
            <w:r>
              <w:lastRenderedPageBreak/>
              <w:t>19</w:t>
            </w:r>
          </w:p>
        </w:tc>
        <w:tc>
          <w:tcPr>
            <w:tcW w:w="8865" w:type="dxa"/>
            <w:shd w:val="clear" w:color="auto" w:fill="auto"/>
            <w:tcMar>
              <w:top w:w="100" w:type="dxa"/>
              <w:left w:w="100" w:type="dxa"/>
              <w:bottom w:w="100" w:type="dxa"/>
              <w:right w:w="100" w:type="dxa"/>
            </w:tcMar>
            <w:tcPrChange w:id="98" w:author="Other Author" w:date="2025-05-19T04:59:00Z">
              <w:tcPr>
                <w:tcW w:w="8865" w:type="dxa"/>
                <w:shd w:val="clear" w:color="auto" w:fill="auto"/>
                <w:tcMar>
                  <w:top w:w="100" w:type="dxa"/>
                  <w:left w:w="100" w:type="dxa"/>
                  <w:bottom w:w="100" w:type="dxa"/>
                  <w:right w:w="100" w:type="dxa"/>
                </w:tcMar>
              </w:tcPr>
            </w:tcPrChange>
          </w:tcPr>
          <w:p w14:paraId="0CD50930" w14:textId="77777777" w:rsidR="00CD29DA" w:rsidRDefault="00823A7F">
            <w:pPr>
              <w:widowControl w:val="0"/>
              <w:pBdr>
                <w:top w:val="nil"/>
                <w:left w:val="nil"/>
                <w:bottom w:val="nil"/>
                <w:right w:val="nil"/>
                <w:between w:val="nil"/>
              </w:pBdr>
              <w:spacing w:after="0" w:line="240" w:lineRule="auto"/>
              <w:jc w:val="left"/>
            </w:pPr>
            <w:r>
              <w:t>As an App Administrator, I want the system to use ML models to enhance its performance in multiple aspects</w:t>
            </w:r>
          </w:p>
        </w:tc>
      </w:tr>
      <w:tr w:rsidR="00CD29DA" w14:paraId="0CD50934" w14:textId="77777777">
        <w:trPr>
          <w:trHeight w:val="470"/>
          <w:trPrChange w:id="99" w:author="Other Author" w:date="2025-05-19T04:59:00Z">
            <w:trPr>
              <w:trHeight w:val="470"/>
            </w:trPr>
          </w:trPrChange>
        </w:trPr>
        <w:tc>
          <w:tcPr>
            <w:tcW w:w="495" w:type="dxa"/>
            <w:shd w:val="clear" w:color="auto" w:fill="auto"/>
            <w:tcMar>
              <w:top w:w="100" w:type="dxa"/>
              <w:left w:w="100" w:type="dxa"/>
              <w:bottom w:w="100" w:type="dxa"/>
              <w:right w:w="100" w:type="dxa"/>
            </w:tcMar>
            <w:tcPrChange w:id="100" w:author="Other Author" w:date="2025-05-19T04:59:00Z">
              <w:tcPr>
                <w:tcW w:w="495" w:type="dxa"/>
                <w:shd w:val="clear" w:color="auto" w:fill="auto"/>
                <w:tcMar>
                  <w:top w:w="100" w:type="dxa"/>
                  <w:left w:w="100" w:type="dxa"/>
                  <w:bottom w:w="100" w:type="dxa"/>
                  <w:right w:w="100" w:type="dxa"/>
                </w:tcMar>
              </w:tcPr>
            </w:tcPrChange>
          </w:tcPr>
          <w:p w14:paraId="0CD50932" w14:textId="77777777" w:rsidR="00CD29DA" w:rsidRDefault="00823A7F">
            <w:pPr>
              <w:widowControl w:val="0"/>
              <w:pBdr>
                <w:top w:val="nil"/>
                <w:left w:val="nil"/>
                <w:bottom w:val="nil"/>
                <w:right w:val="nil"/>
                <w:between w:val="nil"/>
              </w:pBdr>
              <w:spacing w:after="0" w:line="240" w:lineRule="auto"/>
              <w:jc w:val="left"/>
            </w:pPr>
            <w:r>
              <w:t>20</w:t>
            </w:r>
          </w:p>
        </w:tc>
        <w:tc>
          <w:tcPr>
            <w:tcW w:w="8865" w:type="dxa"/>
            <w:shd w:val="clear" w:color="auto" w:fill="auto"/>
            <w:tcMar>
              <w:top w:w="100" w:type="dxa"/>
              <w:left w:w="100" w:type="dxa"/>
              <w:bottom w:w="100" w:type="dxa"/>
              <w:right w:w="100" w:type="dxa"/>
            </w:tcMar>
            <w:tcPrChange w:id="101" w:author="Other Author" w:date="2025-05-19T04:59:00Z">
              <w:tcPr>
                <w:tcW w:w="8865" w:type="dxa"/>
                <w:shd w:val="clear" w:color="auto" w:fill="auto"/>
                <w:tcMar>
                  <w:top w:w="100" w:type="dxa"/>
                  <w:left w:w="100" w:type="dxa"/>
                  <w:bottom w:w="100" w:type="dxa"/>
                  <w:right w:w="100" w:type="dxa"/>
                </w:tcMar>
              </w:tcPr>
            </w:tcPrChange>
          </w:tcPr>
          <w:p w14:paraId="0CD50933" w14:textId="77777777" w:rsidR="00CD29DA" w:rsidRDefault="00823A7F">
            <w:pPr>
              <w:widowControl w:val="0"/>
              <w:pBdr>
                <w:top w:val="nil"/>
                <w:left w:val="nil"/>
                <w:bottom w:val="nil"/>
                <w:right w:val="nil"/>
                <w:between w:val="nil"/>
              </w:pBdr>
              <w:spacing w:after="0" w:line="240" w:lineRule="auto"/>
              <w:jc w:val="left"/>
            </w:pPr>
            <w:r>
              <w:t>As an App Administrator, I want the system to let me block or delete user accounts (customer, hotel management, hospital management, and car vendors) in critical situations.</w:t>
            </w:r>
          </w:p>
        </w:tc>
      </w:tr>
      <w:tr w:rsidR="00CD29DA" w14:paraId="0CD50937" w14:textId="77777777">
        <w:trPr>
          <w:trHeight w:val="470"/>
          <w:trPrChange w:id="102" w:author="Other Author" w:date="2025-05-19T04:59:00Z">
            <w:trPr>
              <w:trHeight w:val="470"/>
            </w:trPr>
          </w:trPrChange>
        </w:trPr>
        <w:tc>
          <w:tcPr>
            <w:tcW w:w="495" w:type="dxa"/>
            <w:shd w:val="clear" w:color="auto" w:fill="auto"/>
            <w:tcMar>
              <w:top w:w="100" w:type="dxa"/>
              <w:left w:w="100" w:type="dxa"/>
              <w:bottom w:w="100" w:type="dxa"/>
              <w:right w:w="100" w:type="dxa"/>
            </w:tcMar>
            <w:tcPrChange w:id="103" w:author="Other Author" w:date="2025-05-19T04:59:00Z">
              <w:tcPr>
                <w:tcW w:w="495" w:type="dxa"/>
                <w:shd w:val="clear" w:color="auto" w:fill="auto"/>
                <w:tcMar>
                  <w:top w:w="100" w:type="dxa"/>
                  <w:left w:w="100" w:type="dxa"/>
                  <w:bottom w:w="100" w:type="dxa"/>
                  <w:right w:w="100" w:type="dxa"/>
                </w:tcMar>
              </w:tcPr>
            </w:tcPrChange>
          </w:tcPr>
          <w:p w14:paraId="0CD50935" w14:textId="77777777" w:rsidR="00CD29DA" w:rsidRDefault="00823A7F">
            <w:pPr>
              <w:widowControl w:val="0"/>
              <w:pBdr>
                <w:top w:val="nil"/>
                <w:left w:val="nil"/>
                <w:bottom w:val="nil"/>
                <w:right w:val="nil"/>
                <w:between w:val="nil"/>
              </w:pBdr>
              <w:spacing w:after="0" w:line="240" w:lineRule="auto"/>
              <w:jc w:val="left"/>
            </w:pPr>
            <w:r>
              <w:t>21</w:t>
            </w:r>
          </w:p>
        </w:tc>
        <w:tc>
          <w:tcPr>
            <w:tcW w:w="8865" w:type="dxa"/>
            <w:shd w:val="clear" w:color="auto" w:fill="auto"/>
            <w:tcMar>
              <w:top w:w="100" w:type="dxa"/>
              <w:left w:w="100" w:type="dxa"/>
              <w:bottom w:w="100" w:type="dxa"/>
              <w:right w:w="100" w:type="dxa"/>
            </w:tcMar>
            <w:tcPrChange w:id="104" w:author="Other Author" w:date="2025-05-19T04:59:00Z">
              <w:tcPr>
                <w:tcW w:w="8865" w:type="dxa"/>
                <w:shd w:val="clear" w:color="auto" w:fill="auto"/>
                <w:tcMar>
                  <w:top w:w="100" w:type="dxa"/>
                  <w:left w:w="100" w:type="dxa"/>
                  <w:bottom w:w="100" w:type="dxa"/>
                  <w:right w:w="100" w:type="dxa"/>
                </w:tcMar>
              </w:tcPr>
            </w:tcPrChange>
          </w:tcPr>
          <w:p w14:paraId="0CD50936" w14:textId="77777777" w:rsidR="00CD29DA" w:rsidRDefault="00823A7F">
            <w:pPr>
              <w:widowControl w:val="0"/>
              <w:pBdr>
                <w:top w:val="nil"/>
                <w:left w:val="nil"/>
                <w:bottom w:val="nil"/>
                <w:right w:val="nil"/>
                <w:between w:val="nil"/>
              </w:pBdr>
              <w:spacing w:after="0" w:line="240" w:lineRule="auto"/>
              <w:jc w:val="left"/>
            </w:pPr>
            <w:r>
              <w:t>As an App Administrator, I want the system to use ML models to enhance its performance in multiple aspects.</w:t>
            </w:r>
          </w:p>
        </w:tc>
      </w:tr>
      <w:tr w:rsidR="00CD29DA" w14:paraId="0CD5093A" w14:textId="77777777">
        <w:trPr>
          <w:trHeight w:val="470"/>
          <w:trPrChange w:id="105" w:author="Other Author" w:date="2025-05-19T04:59:00Z">
            <w:trPr>
              <w:trHeight w:val="470"/>
            </w:trPr>
          </w:trPrChange>
        </w:trPr>
        <w:tc>
          <w:tcPr>
            <w:tcW w:w="495" w:type="dxa"/>
            <w:shd w:val="clear" w:color="auto" w:fill="auto"/>
            <w:tcMar>
              <w:top w:w="100" w:type="dxa"/>
              <w:left w:w="100" w:type="dxa"/>
              <w:bottom w:w="100" w:type="dxa"/>
              <w:right w:w="100" w:type="dxa"/>
            </w:tcMar>
            <w:tcPrChange w:id="106" w:author="Other Author" w:date="2025-05-19T04:59:00Z">
              <w:tcPr>
                <w:tcW w:w="495" w:type="dxa"/>
                <w:shd w:val="clear" w:color="auto" w:fill="auto"/>
                <w:tcMar>
                  <w:top w:w="100" w:type="dxa"/>
                  <w:left w:w="100" w:type="dxa"/>
                  <w:bottom w:w="100" w:type="dxa"/>
                  <w:right w:w="100" w:type="dxa"/>
                </w:tcMar>
              </w:tcPr>
            </w:tcPrChange>
          </w:tcPr>
          <w:p w14:paraId="0CD50938" w14:textId="77777777" w:rsidR="00CD29DA" w:rsidRDefault="00823A7F">
            <w:pPr>
              <w:widowControl w:val="0"/>
              <w:pBdr>
                <w:top w:val="nil"/>
                <w:left w:val="nil"/>
                <w:bottom w:val="nil"/>
                <w:right w:val="nil"/>
                <w:between w:val="nil"/>
              </w:pBdr>
              <w:spacing w:after="0" w:line="240" w:lineRule="auto"/>
              <w:jc w:val="left"/>
            </w:pPr>
            <w:r>
              <w:t>22</w:t>
            </w:r>
          </w:p>
        </w:tc>
        <w:tc>
          <w:tcPr>
            <w:tcW w:w="8865" w:type="dxa"/>
            <w:shd w:val="clear" w:color="auto" w:fill="auto"/>
            <w:tcMar>
              <w:top w:w="100" w:type="dxa"/>
              <w:left w:w="100" w:type="dxa"/>
              <w:bottom w:w="100" w:type="dxa"/>
              <w:right w:w="100" w:type="dxa"/>
            </w:tcMar>
            <w:tcPrChange w:id="107" w:author="Other Author" w:date="2025-05-19T04:59:00Z">
              <w:tcPr>
                <w:tcW w:w="8865" w:type="dxa"/>
                <w:shd w:val="clear" w:color="auto" w:fill="auto"/>
                <w:tcMar>
                  <w:top w:w="100" w:type="dxa"/>
                  <w:left w:w="100" w:type="dxa"/>
                  <w:bottom w:w="100" w:type="dxa"/>
                  <w:right w:w="100" w:type="dxa"/>
                </w:tcMar>
              </w:tcPr>
            </w:tcPrChange>
          </w:tcPr>
          <w:p w14:paraId="0CD50939" w14:textId="77777777" w:rsidR="00CD29DA" w:rsidRDefault="00823A7F">
            <w:pPr>
              <w:widowControl w:val="0"/>
              <w:spacing w:after="0" w:line="240" w:lineRule="auto"/>
              <w:jc w:val="left"/>
            </w:pPr>
            <w:r>
              <w:t>As a Car rental company, I want the system to let me create an account for myCompany.</w:t>
            </w:r>
          </w:p>
        </w:tc>
      </w:tr>
      <w:tr w:rsidR="00CD29DA" w14:paraId="0CD5093D" w14:textId="77777777">
        <w:trPr>
          <w:trHeight w:val="470"/>
          <w:trPrChange w:id="108" w:author="Other Author" w:date="2025-05-19T04:59:00Z">
            <w:trPr>
              <w:trHeight w:val="470"/>
            </w:trPr>
          </w:trPrChange>
        </w:trPr>
        <w:tc>
          <w:tcPr>
            <w:tcW w:w="495" w:type="dxa"/>
            <w:shd w:val="clear" w:color="auto" w:fill="auto"/>
            <w:tcMar>
              <w:top w:w="100" w:type="dxa"/>
              <w:left w:w="100" w:type="dxa"/>
              <w:bottom w:w="100" w:type="dxa"/>
              <w:right w:w="100" w:type="dxa"/>
            </w:tcMar>
            <w:tcPrChange w:id="109" w:author="Other Author" w:date="2025-05-19T04:59:00Z">
              <w:tcPr>
                <w:tcW w:w="495" w:type="dxa"/>
                <w:shd w:val="clear" w:color="auto" w:fill="auto"/>
                <w:tcMar>
                  <w:top w:w="100" w:type="dxa"/>
                  <w:left w:w="100" w:type="dxa"/>
                  <w:bottom w:w="100" w:type="dxa"/>
                  <w:right w:w="100" w:type="dxa"/>
                </w:tcMar>
              </w:tcPr>
            </w:tcPrChange>
          </w:tcPr>
          <w:p w14:paraId="0CD5093B" w14:textId="77777777" w:rsidR="00CD29DA" w:rsidRDefault="00823A7F">
            <w:pPr>
              <w:widowControl w:val="0"/>
              <w:pBdr>
                <w:top w:val="nil"/>
                <w:left w:val="nil"/>
                <w:bottom w:val="nil"/>
                <w:right w:val="nil"/>
                <w:between w:val="nil"/>
              </w:pBdr>
              <w:spacing w:after="0" w:line="240" w:lineRule="auto"/>
              <w:jc w:val="left"/>
            </w:pPr>
            <w:r>
              <w:t>23</w:t>
            </w:r>
          </w:p>
        </w:tc>
        <w:tc>
          <w:tcPr>
            <w:tcW w:w="8865" w:type="dxa"/>
            <w:shd w:val="clear" w:color="auto" w:fill="auto"/>
            <w:tcMar>
              <w:top w:w="100" w:type="dxa"/>
              <w:left w:w="100" w:type="dxa"/>
              <w:bottom w:w="100" w:type="dxa"/>
              <w:right w:w="100" w:type="dxa"/>
            </w:tcMar>
            <w:tcPrChange w:id="110" w:author="Other Author" w:date="2025-05-19T04:59:00Z">
              <w:tcPr>
                <w:tcW w:w="8865" w:type="dxa"/>
                <w:shd w:val="clear" w:color="auto" w:fill="auto"/>
                <w:tcMar>
                  <w:top w:w="100" w:type="dxa"/>
                  <w:left w:w="100" w:type="dxa"/>
                  <w:bottom w:w="100" w:type="dxa"/>
                  <w:right w:w="100" w:type="dxa"/>
                </w:tcMar>
              </w:tcPr>
            </w:tcPrChange>
          </w:tcPr>
          <w:p w14:paraId="0CD5093C" w14:textId="77777777" w:rsidR="00CD29DA" w:rsidRDefault="00823A7F">
            <w:pPr>
              <w:widowControl w:val="0"/>
              <w:pBdr>
                <w:top w:val="nil"/>
                <w:left w:val="nil"/>
                <w:bottom w:val="nil"/>
                <w:right w:val="nil"/>
                <w:between w:val="nil"/>
              </w:pBdr>
              <w:spacing w:after="0" w:line="240" w:lineRule="auto"/>
              <w:jc w:val="left"/>
            </w:pPr>
            <w:r>
              <w:t>As a Car Rental Company, I want the system to let me connect with customers and receive ride/reservation requests.</w:t>
            </w:r>
          </w:p>
        </w:tc>
      </w:tr>
      <w:tr w:rsidR="00CD29DA" w14:paraId="0CD50940" w14:textId="77777777">
        <w:trPr>
          <w:trHeight w:val="470"/>
          <w:trPrChange w:id="111" w:author="Other Author" w:date="2025-05-19T04:59:00Z">
            <w:trPr>
              <w:trHeight w:val="470"/>
            </w:trPr>
          </w:trPrChange>
        </w:trPr>
        <w:tc>
          <w:tcPr>
            <w:tcW w:w="495" w:type="dxa"/>
            <w:shd w:val="clear" w:color="auto" w:fill="auto"/>
            <w:tcMar>
              <w:top w:w="100" w:type="dxa"/>
              <w:left w:w="100" w:type="dxa"/>
              <w:bottom w:w="100" w:type="dxa"/>
              <w:right w:w="100" w:type="dxa"/>
            </w:tcMar>
            <w:tcPrChange w:id="112" w:author="Other Author" w:date="2025-05-19T04:59:00Z">
              <w:tcPr>
                <w:tcW w:w="495" w:type="dxa"/>
                <w:shd w:val="clear" w:color="auto" w:fill="auto"/>
                <w:tcMar>
                  <w:top w:w="100" w:type="dxa"/>
                  <w:left w:w="100" w:type="dxa"/>
                  <w:bottom w:w="100" w:type="dxa"/>
                  <w:right w:w="100" w:type="dxa"/>
                </w:tcMar>
              </w:tcPr>
            </w:tcPrChange>
          </w:tcPr>
          <w:p w14:paraId="0CD5093E" w14:textId="77777777" w:rsidR="00CD29DA" w:rsidRDefault="00823A7F">
            <w:pPr>
              <w:widowControl w:val="0"/>
              <w:pBdr>
                <w:top w:val="nil"/>
                <w:left w:val="nil"/>
                <w:bottom w:val="nil"/>
                <w:right w:val="nil"/>
                <w:between w:val="nil"/>
              </w:pBdr>
              <w:spacing w:after="0" w:line="240" w:lineRule="auto"/>
              <w:jc w:val="left"/>
            </w:pPr>
            <w:r>
              <w:t>24</w:t>
            </w:r>
          </w:p>
        </w:tc>
        <w:tc>
          <w:tcPr>
            <w:tcW w:w="8865" w:type="dxa"/>
            <w:shd w:val="clear" w:color="auto" w:fill="auto"/>
            <w:tcMar>
              <w:top w:w="100" w:type="dxa"/>
              <w:left w:w="100" w:type="dxa"/>
              <w:bottom w:w="100" w:type="dxa"/>
              <w:right w:w="100" w:type="dxa"/>
            </w:tcMar>
            <w:tcPrChange w:id="113" w:author="Other Author" w:date="2025-05-19T04:59:00Z">
              <w:tcPr>
                <w:tcW w:w="8865" w:type="dxa"/>
                <w:shd w:val="clear" w:color="auto" w:fill="auto"/>
                <w:tcMar>
                  <w:top w:w="100" w:type="dxa"/>
                  <w:left w:w="100" w:type="dxa"/>
                  <w:bottom w:w="100" w:type="dxa"/>
                  <w:right w:w="100" w:type="dxa"/>
                </w:tcMar>
              </w:tcPr>
            </w:tcPrChange>
          </w:tcPr>
          <w:p w14:paraId="0CD5093F" w14:textId="77777777" w:rsidR="00CD29DA" w:rsidRDefault="00823A7F">
            <w:pPr>
              <w:widowControl w:val="0"/>
              <w:pBdr>
                <w:top w:val="nil"/>
                <w:left w:val="nil"/>
                <w:bottom w:val="nil"/>
                <w:right w:val="nil"/>
                <w:between w:val="nil"/>
              </w:pBdr>
              <w:spacing w:after="0" w:line="240" w:lineRule="auto"/>
              <w:jc w:val="left"/>
            </w:pPr>
            <w:r>
              <w:t>As a Car Rental Company, I want the system to let me update my Company records/inventory and change the status of cars..</w:t>
            </w:r>
          </w:p>
        </w:tc>
      </w:tr>
      <w:tr w:rsidR="00CD29DA" w14:paraId="0CD50943" w14:textId="77777777">
        <w:trPr>
          <w:trHeight w:val="470"/>
          <w:trPrChange w:id="114" w:author="Other Author" w:date="2025-05-19T04:59:00Z">
            <w:trPr>
              <w:trHeight w:val="470"/>
            </w:trPr>
          </w:trPrChange>
        </w:trPr>
        <w:tc>
          <w:tcPr>
            <w:tcW w:w="495" w:type="dxa"/>
            <w:shd w:val="clear" w:color="auto" w:fill="auto"/>
            <w:tcMar>
              <w:top w:w="100" w:type="dxa"/>
              <w:left w:w="100" w:type="dxa"/>
              <w:bottom w:w="100" w:type="dxa"/>
              <w:right w:w="100" w:type="dxa"/>
            </w:tcMar>
            <w:tcPrChange w:id="115" w:author="Other Author" w:date="2025-05-19T04:59:00Z">
              <w:tcPr>
                <w:tcW w:w="495" w:type="dxa"/>
                <w:shd w:val="clear" w:color="auto" w:fill="auto"/>
                <w:tcMar>
                  <w:top w:w="100" w:type="dxa"/>
                  <w:left w:w="100" w:type="dxa"/>
                  <w:bottom w:w="100" w:type="dxa"/>
                  <w:right w:w="100" w:type="dxa"/>
                </w:tcMar>
              </w:tcPr>
            </w:tcPrChange>
          </w:tcPr>
          <w:p w14:paraId="0CD50941" w14:textId="77777777" w:rsidR="00CD29DA" w:rsidRDefault="00823A7F">
            <w:pPr>
              <w:widowControl w:val="0"/>
              <w:pBdr>
                <w:top w:val="nil"/>
                <w:left w:val="nil"/>
                <w:bottom w:val="nil"/>
                <w:right w:val="nil"/>
                <w:between w:val="nil"/>
              </w:pBdr>
              <w:spacing w:after="0" w:line="240" w:lineRule="auto"/>
              <w:jc w:val="left"/>
            </w:pPr>
            <w:r>
              <w:t>25</w:t>
            </w:r>
          </w:p>
        </w:tc>
        <w:tc>
          <w:tcPr>
            <w:tcW w:w="8865" w:type="dxa"/>
            <w:shd w:val="clear" w:color="auto" w:fill="auto"/>
            <w:tcMar>
              <w:top w:w="100" w:type="dxa"/>
              <w:left w:w="100" w:type="dxa"/>
              <w:bottom w:w="100" w:type="dxa"/>
              <w:right w:w="100" w:type="dxa"/>
            </w:tcMar>
            <w:tcPrChange w:id="116" w:author="Other Author" w:date="2025-05-19T04:59:00Z">
              <w:tcPr>
                <w:tcW w:w="8865" w:type="dxa"/>
                <w:shd w:val="clear" w:color="auto" w:fill="auto"/>
                <w:tcMar>
                  <w:top w:w="100" w:type="dxa"/>
                  <w:left w:w="100" w:type="dxa"/>
                  <w:bottom w:w="100" w:type="dxa"/>
                  <w:right w:w="100" w:type="dxa"/>
                </w:tcMar>
              </w:tcPr>
            </w:tcPrChange>
          </w:tcPr>
          <w:p w14:paraId="0CD50942" w14:textId="77777777" w:rsidR="00CD29DA" w:rsidRDefault="00823A7F">
            <w:pPr>
              <w:widowControl w:val="0"/>
              <w:pBdr>
                <w:top w:val="nil"/>
                <w:left w:val="nil"/>
                <w:bottom w:val="nil"/>
                <w:right w:val="nil"/>
                <w:between w:val="nil"/>
              </w:pBdr>
              <w:spacing w:after="0" w:line="240" w:lineRule="auto"/>
              <w:jc w:val="left"/>
            </w:pPr>
            <w:r>
              <w:t>As a Car Rental Staff, I want the system to let me upload pictures and details of my Company and Cars.</w:t>
            </w:r>
          </w:p>
        </w:tc>
      </w:tr>
      <w:tr w:rsidR="00CD29DA" w14:paraId="0CD50946" w14:textId="77777777">
        <w:trPr>
          <w:trHeight w:val="470"/>
          <w:trPrChange w:id="117" w:author="Other Author" w:date="2025-05-19T04:59:00Z">
            <w:trPr>
              <w:trHeight w:val="470"/>
            </w:trPr>
          </w:trPrChange>
        </w:trPr>
        <w:tc>
          <w:tcPr>
            <w:tcW w:w="495" w:type="dxa"/>
            <w:shd w:val="clear" w:color="auto" w:fill="auto"/>
            <w:tcMar>
              <w:top w:w="100" w:type="dxa"/>
              <w:left w:w="100" w:type="dxa"/>
              <w:bottom w:w="100" w:type="dxa"/>
              <w:right w:w="100" w:type="dxa"/>
            </w:tcMar>
            <w:tcPrChange w:id="118" w:author="Other Author" w:date="2025-05-19T04:59:00Z">
              <w:tcPr>
                <w:tcW w:w="495" w:type="dxa"/>
                <w:shd w:val="clear" w:color="auto" w:fill="auto"/>
                <w:tcMar>
                  <w:top w:w="100" w:type="dxa"/>
                  <w:left w:w="100" w:type="dxa"/>
                  <w:bottom w:w="100" w:type="dxa"/>
                  <w:right w:w="100" w:type="dxa"/>
                </w:tcMar>
              </w:tcPr>
            </w:tcPrChange>
          </w:tcPr>
          <w:p w14:paraId="0CD50944" w14:textId="77777777" w:rsidR="00CD29DA" w:rsidRDefault="00823A7F">
            <w:pPr>
              <w:widowControl w:val="0"/>
              <w:pBdr>
                <w:top w:val="nil"/>
                <w:left w:val="nil"/>
                <w:bottom w:val="nil"/>
                <w:right w:val="nil"/>
                <w:between w:val="nil"/>
              </w:pBdr>
              <w:spacing w:after="0" w:line="240" w:lineRule="auto"/>
              <w:jc w:val="left"/>
            </w:pPr>
            <w:r>
              <w:t>26</w:t>
            </w:r>
          </w:p>
        </w:tc>
        <w:tc>
          <w:tcPr>
            <w:tcW w:w="8865" w:type="dxa"/>
            <w:shd w:val="clear" w:color="auto" w:fill="auto"/>
            <w:tcMar>
              <w:top w:w="100" w:type="dxa"/>
              <w:left w:w="100" w:type="dxa"/>
              <w:bottom w:w="100" w:type="dxa"/>
              <w:right w:w="100" w:type="dxa"/>
            </w:tcMar>
            <w:tcPrChange w:id="119" w:author="Other Author" w:date="2025-05-19T04:59:00Z">
              <w:tcPr>
                <w:tcW w:w="8865" w:type="dxa"/>
                <w:shd w:val="clear" w:color="auto" w:fill="auto"/>
                <w:tcMar>
                  <w:top w:w="100" w:type="dxa"/>
                  <w:left w:w="100" w:type="dxa"/>
                  <w:bottom w:w="100" w:type="dxa"/>
                  <w:right w:w="100" w:type="dxa"/>
                </w:tcMar>
              </w:tcPr>
            </w:tcPrChange>
          </w:tcPr>
          <w:p w14:paraId="0CD50945" w14:textId="77777777" w:rsidR="00CD29DA" w:rsidRDefault="00823A7F">
            <w:pPr>
              <w:widowControl w:val="0"/>
              <w:pBdr>
                <w:top w:val="nil"/>
                <w:left w:val="nil"/>
                <w:bottom w:val="nil"/>
                <w:right w:val="nil"/>
                <w:between w:val="nil"/>
              </w:pBdr>
              <w:spacing w:after="0" w:line="240" w:lineRule="auto"/>
              <w:jc w:val="left"/>
            </w:pPr>
            <w:r>
              <w:t>As a Car Rental Staff, I want the system to show me the customer reviews for my Company.</w:t>
            </w:r>
          </w:p>
        </w:tc>
      </w:tr>
      <w:tr w:rsidR="00CD29DA" w14:paraId="0CD50949" w14:textId="77777777">
        <w:trPr>
          <w:trHeight w:val="470"/>
          <w:trPrChange w:id="120" w:author="Other Author" w:date="2025-05-19T04:59:00Z">
            <w:trPr>
              <w:trHeight w:val="470"/>
            </w:trPr>
          </w:trPrChange>
        </w:trPr>
        <w:tc>
          <w:tcPr>
            <w:tcW w:w="495" w:type="dxa"/>
            <w:shd w:val="clear" w:color="auto" w:fill="auto"/>
            <w:tcMar>
              <w:top w:w="100" w:type="dxa"/>
              <w:left w:w="100" w:type="dxa"/>
              <w:bottom w:w="100" w:type="dxa"/>
              <w:right w:w="100" w:type="dxa"/>
            </w:tcMar>
            <w:tcPrChange w:id="121" w:author="Other Author" w:date="2025-05-19T04:59:00Z">
              <w:tcPr>
                <w:tcW w:w="495" w:type="dxa"/>
                <w:shd w:val="clear" w:color="auto" w:fill="auto"/>
                <w:tcMar>
                  <w:top w:w="100" w:type="dxa"/>
                  <w:left w:w="100" w:type="dxa"/>
                  <w:bottom w:w="100" w:type="dxa"/>
                  <w:right w:w="100" w:type="dxa"/>
                </w:tcMar>
              </w:tcPr>
            </w:tcPrChange>
          </w:tcPr>
          <w:p w14:paraId="0CD50947" w14:textId="77777777" w:rsidR="00CD29DA" w:rsidRDefault="00823A7F">
            <w:pPr>
              <w:widowControl w:val="0"/>
              <w:pBdr>
                <w:top w:val="nil"/>
                <w:left w:val="nil"/>
                <w:bottom w:val="nil"/>
                <w:right w:val="nil"/>
                <w:between w:val="nil"/>
              </w:pBdr>
              <w:spacing w:after="0" w:line="240" w:lineRule="auto"/>
              <w:jc w:val="left"/>
            </w:pPr>
            <w:r>
              <w:t>27</w:t>
            </w:r>
          </w:p>
        </w:tc>
        <w:tc>
          <w:tcPr>
            <w:tcW w:w="8865" w:type="dxa"/>
            <w:shd w:val="clear" w:color="auto" w:fill="auto"/>
            <w:tcMar>
              <w:top w:w="100" w:type="dxa"/>
              <w:left w:w="100" w:type="dxa"/>
              <w:bottom w:w="100" w:type="dxa"/>
              <w:right w:w="100" w:type="dxa"/>
            </w:tcMar>
            <w:tcPrChange w:id="122" w:author="Other Author" w:date="2025-05-19T04:59:00Z">
              <w:tcPr>
                <w:tcW w:w="8865" w:type="dxa"/>
                <w:shd w:val="clear" w:color="auto" w:fill="auto"/>
                <w:tcMar>
                  <w:top w:w="100" w:type="dxa"/>
                  <w:left w:w="100" w:type="dxa"/>
                  <w:bottom w:w="100" w:type="dxa"/>
                  <w:right w:w="100" w:type="dxa"/>
                </w:tcMar>
              </w:tcPr>
            </w:tcPrChange>
          </w:tcPr>
          <w:p w14:paraId="0CD50948" w14:textId="77777777" w:rsidR="00CD29DA" w:rsidRDefault="00823A7F">
            <w:pPr>
              <w:widowControl w:val="0"/>
              <w:pBdr>
                <w:top w:val="nil"/>
                <w:left w:val="nil"/>
                <w:bottom w:val="nil"/>
                <w:right w:val="nil"/>
                <w:between w:val="nil"/>
              </w:pBdr>
              <w:spacing w:after="0" w:line="240" w:lineRule="auto"/>
              <w:jc w:val="left"/>
            </w:pPr>
            <w:r>
              <w:t>As a car rental staff, I want the system to let me chat or contact customers.</w:t>
            </w:r>
          </w:p>
        </w:tc>
      </w:tr>
    </w:tbl>
    <w:p w14:paraId="0CD5094A" w14:textId="77777777" w:rsidR="00CD29DA" w:rsidRDefault="00CD29DA"/>
    <w:p w14:paraId="0CD5094B" w14:textId="77777777" w:rsidR="00CD29DA" w:rsidRDefault="00CD29DA"/>
    <w:p w14:paraId="0CD5094C" w14:textId="77777777" w:rsidR="00CD29DA" w:rsidRDefault="00CD29DA"/>
    <w:p w14:paraId="0CD5094D" w14:textId="77777777" w:rsidR="00CD29DA" w:rsidRDefault="00CD29DA"/>
    <w:p w14:paraId="0CD5094E" w14:textId="77777777" w:rsidR="00CD29DA" w:rsidRDefault="00CD29DA"/>
    <w:p w14:paraId="0CD5094F" w14:textId="77777777" w:rsidR="00CD29DA" w:rsidRDefault="00CD29DA"/>
    <w:p w14:paraId="0CD50950" w14:textId="77777777" w:rsidR="00CD29DA" w:rsidRDefault="00CD29DA"/>
    <w:p w14:paraId="0CD50951" w14:textId="77777777" w:rsidR="00CD29DA" w:rsidRDefault="00CD29DA"/>
    <w:p w14:paraId="0CD50952" w14:textId="77777777" w:rsidR="00CD29DA" w:rsidRDefault="00CD29DA"/>
    <w:p w14:paraId="0CD50953" w14:textId="77777777" w:rsidR="00CD29DA" w:rsidRDefault="00823A7F">
      <w:pPr>
        <w:pStyle w:val="Heading2"/>
        <w:numPr>
          <w:ilvl w:val="1"/>
          <w:numId w:val="174"/>
        </w:numPr>
        <w:pPrChange w:id="123" w:author="Other Author" w:date="2025-05-19T04:59:00Z">
          <w:pPr>
            <w:pStyle w:val="Heading2"/>
            <w:numPr>
              <w:ilvl w:val="1"/>
              <w:numId w:val="66"/>
            </w:numPr>
            <w:ind w:left="360" w:hanging="360"/>
          </w:pPr>
        </w:pPrChange>
      </w:pPr>
      <w:r>
        <w:t>Non-functional Requirements</w:t>
      </w:r>
    </w:p>
    <w:p w14:paraId="0CD50954" w14:textId="77777777" w:rsidR="00CD29DA" w:rsidRDefault="00823A7F">
      <w:r>
        <w:t>List down non-functional requirements.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124" w:author="Other Author" w:date="2025-05-19T04:59:00Z">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750"/>
        <w:gridCol w:w="8610"/>
        <w:tblGridChange w:id="125">
          <w:tblGrid>
            <w:gridCol w:w="750"/>
            <w:gridCol w:w="8610"/>
          </w:tblGrid>
        </w:tblGridChange>
      </w:tblGrid>
      <w:tr w:rsidR="00CD29DA" w14:paraId="0CD50957" w14:textId="77777777">
        <w:tc>
          <w:tcPr>
            <w:tcW w:w="750" w:type="dxa"/>
            <w:shd w:val="clear" w:color="auto" w:fill="auto"/>
            <w:tcMar>
              <w:top w:w="100" w:type="dxa"/>
              <w:left w:w="100" w:type="dxa"/>
              <w:bottom w:w="100" w:type="dxa"/>
              <w:right w:w="100" w:type="dxa"/>
            </w:tcMar>
            <w:tcPrChange w:id="126" w:author="Other Author" w:date="2025-05-19T04:59:00Z">
              <w:tcPr>
                <w:tcW w:w="750" w:type="dxa"/>
                <w:shd w:val="clear" w:color="auto" w:fill="auto"/>
                <w:tcMar>
                  <w:top w:w="100" w:type="dxa"/>
                  <w:left w:w="100" w:type="dxa"/>
                  <w:bottom w:w="100" w:type="dxa"/>
                  <w:right w:w="100" w:type="dxa"/>
                </w:tcMar>
              </w:tcPr>
            </w:tcPrChange>
          </w:tcPr>
          <w:p w14:paraId="0CD50955" w14:textId="77777777" w:rsidR="00CD29DA" w:rsidRDefault="00823A7F">
            <w:pPr>
              <w:widowControl w:val="0"/>
              <w:pBdr>
                <w:top w:val="nil"/>
                <w:left w:val="nil"/>
                <w:bottom w:val="nil"/>
                <w:right w:val="nil"/>
                <w:between w:val="nil"/>
              </w:pBdr>
              <w:spacing w:after="0" w:line="240" w:lineRule="auto"/>
              <w:jc w:val="left"/>
              <w:rPr>
                <w:b/>
              </w:rPr>
            </w:pPr>
            <w:r>
              <w:rPr>
                <w:b/>
              </w:rPr>
              <w:t>#</w:t>
            </w:r>
          </w:p>
        </w:tc>
        <w:tc>
          <w:tcPr>
            <w:tcW w:w="8610" w:type="dxa"/>
            <w:shd w:val="clear" w:color="auto" w:fill="auto"/>
            <w:tcMar>
              <w:top w:w="100" w:type="dxa"/>
              <w:left w:w="100" w:type="dxa"/>
              <w:bottom w:w="100" w:type="dxa"/>
              <w:right w:w="100" w:type="dxa"/>
            </w:tcMar>
            <w:tcPrChange w:id="127" w:author="Other Author" w:date="2025-05-19T04:59:00Z">
              <w:tcPr>
                <w:tcW w:w="8610" w:type="dxa"/>
                <w:shd w:val="clear" w:color="auto" w:fill="auto"/>
                <w:tcMar>
                  <w:top w:w="100" w:type="dxa"/>
                  <w:left w:w="100" w:type="dxa"/>
                  <w:bottom w:w="100" w:type="dxa"/>
                  <w:right w:w="100" w:type="dxa"/>
                </w:tcMar>
              </w:tcPr>
            </w:tcPrChange>
          </w:tcPr>
          <w:p w14:paraId="0CD50956" w14:textId="77777777" w:rsidR="00CD29DA" w:rsidRDefault="00823A7F">
            <w:pPr>
              <w:widowControl w:val="0"/>
              <w:pBdr>
                <w:top w:val="nil"/>
                <w:left w:val="nil"/>
                <w:bottom w:val="nil"/>
                <w:right w:val="nil"/>
                <w:between w:val="nil"/>
              </w:pBdr>
              <w:spacing w:after="0" w:line="240" w:lineRule="auto"/>
              <w:jc w:val="left"/>
              <w:rPr>
                <w:b/>
              </w:rPr>
            </w:pPr>
            <w:r>
              <w:rPr>
                <w:b/>
              </w:rPr>
              <w:t>Requirements</w:t>
            </w:r>
          </w:p>
        </w:tc>
      </w:tr>
      <w:tr w:rsidR="00CD29DA" w14:paraId="0CD5095A" w14:textId="77777777">
        <w:tc>
          <w:tcPr>
            <w:tcW w:w="750" w:type="dxa"/>
            <w:shd w:val="clear" w:color="auto" w:fill="auto"/>
            <w:tcMar>
              <w:top w:w="100" w:type="dxa"/>
              <w:left w:w="100" w:type="dxa"/>
              <w:bottom w:w="100" w:type="dxa"/>
              <w:right w:w="100" w:type="dxa"/>
            </w:tcMar>
            <w:tcPrChange w:id="128" w:author="Other Author" w:date="2025-05-19T04:59:00Z">
              <w:tcPr>
                <w:tcW w:w="750" w:type="dxa"/>
                <w:shd w:val="clear" w:color="auto" w:fill="auto"/>
                <w:tcMar>
                  <w:top w:w="100" w:type="dxa"/>
                  <w:left w:w="100" w:type="dxa"/>
                  <w:bottom w:w="100" w:type="dxa"/>
                  <w:right w:w="100" w:type="dxa"/>
                </w:tcMar>
              </w:tcPr>
            </w:tcPrChange>
          </w:tcPr>
          <w:p w14:paraId="0CD50958" w14:textId="77777777" w:rsidR="00CD29DA" w:rsidRDefault="00823A7F">
            <w:pPr>
              <w:widowControl w:val="0"/>
              <w:pBdr>
                <w:top w:val="nil"/>
                <w:left w:val="nil"/>
                <w:bottom w:val="nil"/>
                <w:right w:val="nil"/>
                <w:between w:val="nil"/>
              </w:pBdr>
              <w:spacing w:after="0" w:line="240" w:lineRule="auto"/>
              <w:jc w:val="left"/>
            </w:pPr>
            <w:r>
              <w:t>1</w:t>
            </w:r>
          </w:p>
        </w:tc>
        <w:tc>
          <w:tcPr>
            <w:tcW w:w="8610" w:type="dxa"/>
            <w:shd w:val="clear" w:color="auto" w:fill="auto"/>
            <w:tcMar>
              <w:top w:w="100" w:type="dxa"/>
              <w:left w:w="100" w:type="dxa"/>
              <w:bottom w:w="100" w:type="dxa"/>
              <w:right w:w="100" w:type="dxa"/>
            </w:tcMar>
            <w:tcPrChange w:id="129" w:author="Other Author" w:date="2025-05-19T04:59:00Z">
              <w:tcPr>
                <w:tcW w:w="8610" w:type="dxa"/>
                <w:shd w:val="clear" w:color="auto" w:fill="auto"/>
                <w:tcMar>
                  <w:top w:w="100" w:type="dxa"/>
                  <w:left w:w="100" w:type="dxa"/>
                  <w:bottom w:w="100" w:type="dxa"/>
                  <w:right w:w="100" w:type="dxa"/>
                </w:tcMar>
              </w:tcPr>
            </w:tcPrChange>
          </w:tcPr>
          <w:p w14:paraId="0CD50959" w14:textId="77777777" w:rsidR="00CD29DA" w:rsidRDefault="00823A7F">
            <w:pPr>
              <w:widowControl w:val="0"/>
              <w:pBdr>
                <w:top w:val="nil"/>
                <w:left w:val="nil"/>
                <w:bottom w:val="nil"/>
                <w:right w:val="nil"/>
                <w:between w:val="nil"/>
              </w:pBdr>
              <w:spacing w:after="0" w:line="240" w:lineRule="auto"/>
              <w:jc w:val="left"/>
            </w:pPr>
            <w:r>
              <w:t>The app should not use more than 500 MB of memory when multiple features like maps, weather updates, and hotel reservations are being used simultaneously.</w:t>
            </w:r>
          </w:p>
        </w:tc>
      </w:tr>
      <w:tr w:rsidR="00CD29DA" w14:paraId="0CD5095D" w14:textId="77777777">
        <w:tc>
          <w:tcPr>
            <w:tcW w:w="750" w:type="dxa"/>
            <w:shd w:val="clear" w:color="auto" w:fill="auto"/>
            <w:tcMar>
              <w:top w:w="100" w:type="dxa"/>
              <w:left w:w="100" w:type="dxa"/>
              <w:bottom w:w="100" w:type="dxa"/>
              <w:right w:w="100" w:type="dxa"/>
            </w:tcMar>
            <w:tcPrChange w:id="130" w:author="Other Author" w:date="2025-05-19T04:59:00Z">
              <w:tcPr>
                <w:tcW w:w="750" w:type="dxa"/>
                <w:shd w:val="clear" w:color="auto" w:fill="auto"/>
                <w:tcMar>
                  <w:top w:w="100" w:type="dxa"/>
                  <w:left w:w="100" w:type="dxa"/>
                  <w:bottom w:w="100" w:type="dxa"/>
                  <w:right w:w="100" w:type="dxa"/>
                </w:tcMar>
              </w:tcPr>
            </w:tcPrChange>
          </w:tcPr>
          <w:p w14:paraId="0CD5095B" w14:textId="77777777" w:rsidR="00CD29DA" w:rsidRDefault="00823A7F">
            <w:pPr>
              <w:widowControl w:val="0"/>
              <w:pBdr>
                <w:top w:val="nil"/>
                <w:left w:val="nil"/>
                <w:bottom w:val="nil"/>
                <w:right w:val="nil"/>
                <w:between w:val="nil"/>
              </w:pBdr>
              <w:spacing w:after="0" w:line="240" w:lineRule="auto"/>
              <w:jc w:val="left"/>
            </w:pPr>
            <w:r>
              <w:t>2</w:t>
            </w:r>
          </w:p>
        </w:tc>
        <w:tc>
          <w:tcPr>
            <w:tcW w:w="8610" w:type="dxa"/>
            <w:shd w:val="clear" w:color="auto" w:fill="auto"/>
            <w:tcMar>
              <w:top w:w="100" w:type="dxa"/>
              <w:left w:w="100" w:type="dxa"/>
              <w:bottom w:w="100" w:type="dxa"/>
              <w:right w:w="100" w:type="dxa"/>
            </w:tcMar>
            <w:tcPrChange w:id="131" w:author="Other Author" w:date="2025-05-19T04:59:00Z">
              <w:tcPr>
                <w:tcW w:w="8610" w:type="dxa"/>
                <w:shd w:val="clear" w:color="auto" w:fill="auto"/>
                <w:tcMar>
                  <w:top w:w="100" w:type="dxa"/>
                  <w:left w:w="100" w:type="dxa"/>
                  <w:bottom w:w="100" w:type="dxa"/>
                  <w:right w:w="100" w:type="dxa"/>
                </w:tcMar>
              </w:tcPr>
            </w:tcPrChange>
          </w:tcPr>
          <w:p w14:paraId="0CD5095C" w14:textId="77777777" w:rsidR="00CD29DA" w:rsidRDefault="00823A7F">
            <w:pPr>
              <w:widowControl w:val="0"/>
              <w:pBdr>
                <w:top w:val="nil"/>
                <w:left w:val="nil"/>
                <w:bottom w:val="nil"/>
                <w:right w:val="nil"/>
                <w:between w:val="nil"/>
              </w:pBdr>
              <w:spacing w:after="0" w:line="240" w:lineRule="auto"/>
              <w:jc w:val="left"/>
            </w:pPr>
            <w:r>
              <w:t>The app should load the main dashboard within 3 seconds on a standard 4G network</w:t>
            </w:r>
          </w:p>
        </w:tc>
      </w:tr>
      <w:tr w:rsidR="00CD29DA" w14:paraId="0CD50960" w14:textId="77777777">
        <w:tc>
          <w:tcPr>
            <w:tcW w:w="750" w:type="dxa"/>
            <w:shd w:val="clear" w:color="auto" w:fill="auto"/>
            <w:tcMar>
              <w:top w:w="100" w:type="dxa"/>
              <w:left w:w="100" w:type="dxa"/>
              <w:bottom w:w="100" w:type="dxa"/>
              <w:right w:w="100" w:type="dxa"/>
            </w:tcMar>
            <w:tcPrChange w:id="132" w:author="Other Author" w:date="2025-05-19T04:59:00Z">
              <w:tcPr>
                <w:tcW w:w="750" w:type="dxa"/>
                <w:shd w:val="clear" w:color="auto" w:fill="auto"/>
                <w:tcMar>
                  <w:top w:w="100" w:type="dxa"/>
                  <w:left w:w="100" w:type="dxa"/>
                  <w:bottom w:w="100" w:type="dxa"/>
                  <w:right w:w="100" w:type="dxa"/>
                </w:tcMar>
              </w:tcPr>
            </w:tcPrChange>
          </w:tcPr>
          <w:p w14:paraId="0CD5095E" w14:textId="77777777" w:rsidR="00CD29DA" w:rsidRDefault="00823A7F">
            <w:pPr>
              <w:widowControl w:val="0"/>
              <w:pBdr>
                <w:top w:val="nil"/>
                <w:left w:val="nil"/>
                <w:bottom w:val="nil"/>
                <w:right w:val="nil"/>
                <w:between w:val="nil"/>
              </w:pBdr>
              <w:spacing w:after="0" w:line="240" w:lineRule="auto"/>
              <w:jc w:val="left"/>
            </w:pPr>
            <w:r>
              <w:t>3</w:t>
            </w:r>
          </w:p>
        </w:tc>
        <w:tc>
          <w:tcPr>
            <w:tcW w:w="8610" w:type="dxa"/>
            <w:shd w:val="clear" w:color="auto" w:fill="auto"/>
            <w:tcMar>
              <w:top w:w="100" w:type="dxa"/>
              <w:left w:w="100" w:type="dxa"/>
              <w:bottom w:w="100" w:type="dxa"/>
              <w:right w:w="100" w:type="dxa"/>
            </w:tcMar>
            <w:tcPrChange w:id="133" w:author="Other Author" w:date="2025-05-19T04:59:00Z">
              <w:tcPr>
                <w:tcW w:w="8610" w:type="dxa"/>
                <w:shd w:val="clear" w:color="auto" w:fill="auto"/>
                <w:tcMar>
                  <w:top w:w="100" w:type="dxa"/>
                  <w:left w:w="100" w:type="dxa"/>
                  <w:bottom w:w="100" w:type="dxa"/>
                  <w:right w:w="100" w:type="dxa"/>
                </w:tcMar>
              </w:tcPr>
            </w:tcPrChange>
          </w:tcPr>
          <w:p w14:paraId="0CD5095F" w14:textId="77777777" w:rsidR="00CD29DA" w:rsidRDefault="00823A7F">
            <w:pPr>
              <w:widowControl w:val="0"/>
              <w:pBdr>
                <w:top w:val="nil"/>
                <w:left w:val="nil"/>
                <w:bottom w:val="nil"/>
                <w:right w:val="nil"/>
                <w:between w:val="nil"/>
              </w:pBdr>
              <w:spacing w:after="0" w:line="240" w:lineRule="auto"/>
              <w:jc w:val="left"/>
            </w:pPr>
            <w:r>
              <w:t>The app should be able to support up to 200 users booking hotels or navigating to destinations simultaneously without slowing or crashing</w:t>
            </w:r>
          </w:p>
        </w:tc>
      </w:tr>
      <w:tr w:rsidR="00CD29DA" w14:paraId="0CD50963" w14:textId="77777777">
        <w:tc>
          <w:tcPr>
            <w:tcW w:w="750" w:type="dxa"/>
            <w:shd w:val="clear" w:color="auto" w:fill="auto"/>
            <w:tcMar>
              <w:top w:w="100" w:type="dxa"/>
              <w:left w:w="100" w:type="dxa"/>
              <w:bottom w:w="100" w:type="dxa"/>
              <w:right w:w="100" w:type="dxa"/>
            </w:tcMar>
            <w:tcPrChange w:id="134" w:author="Other Author" w:date="2025-05-19T04:59:00Z">
              <w:tcPr>
                <w:tcW w:w="750" w:type="dxa"/>
                <w:shd w:val="clear" w:color="auto" w:fill="auto"/>
                <w:tcMar>
                  <w:top w:w="100" w:type="dxa"/>
                  <w:left w:w="100" w:type="dxa"/>
                  <w:bottom w:w="100" w:type="dxa"/>
                  <w:right w:w="100" w:type="dxa"/>
                </w:tcMar>
              </w:tcPr>
            </w:tcPrChange>
          </w:tcPr>
          <w:p w14:paraId="0CD50961" w14:textId="77777777" w:rsidR="00CD29DA" w:rsidRDefault="00823A7F">
            <w:pPr>
              <w:widowControl w:val="0"/>
              <w:pBdr>
                <w:top w:val="nil"/>
                <w:left w:val="nil"/>
                <w:bottom w:val="nil"/>
                <w:right w:val="nil"/>
                <w:between w:val="nil"/>
              </w:pBdr>
              <w:spacing w:after="0" w:line="240" w:lineRule="auto"/>
              <w:jc w:val="left"/>
            </w:pPr>
            <w:r>
              <w:t>4</w:t>
            </w:r>
          </w:p>
        </w:tc>
        <w:tc>
          <w:tcPr>
            <w:tcW w:w="8610" w:type="dxa"/>
            <w:shd w:val="clear" w:color="auto" w:fill="auto"/>
            <w:tcMar>
              <w:top w:w="100" w:type="dxa"/>
              <w:left w:w="100" w:type="dxa"/>
              <w:bottom w:w="100" w:type="dxa"/>
              <w:right w:w="100" w:type="dxa"/>
            </w:tcMar>
            <w:tcPrChange w:id="135" w:author="Other Author" w:date="2025-05-19T04:59:00Z">
              <w:tcPr>
                <w:tcW w:w="8610" w:type="dxa"/>
                <w:shd w:val="clear" w:color="auto" w:fill="auto"/>
                <w:tcMar>
                  <w:top w:w="100" w:type="dxa"/>
                  <w:left w:w="100" w:type="dxa"/>
                  <w:bottom w:w="100" w:type="dxa"/>
                  <w:right w:w="100" w:type="dxa"/>
                </w:tcMar>
              </w:tcPr>
            </w:tcPrChange>
          </w:tcPr>
          <w:p w14:paraId="0CD50962" w14:textId="77777777" w:rsidR="00CD29DA" w:rsidRDefault="00823A7F">
            <w:pPr>
              <w:widowControl w:val="0"/>
              <w:pBdr>
                <w:top w:val="nil"/>
                <w:left w:val="nil"/>
                <w:bottom w:val="nil"/>
                <w:right w:val="nil"/>
                <w:between w:val="nil"/>
              </w:pBdr>
              <w:spacing w:after="0" w:line="240" w:lineRule="auto"/>
              <w:jc w:val="left"/>
            </w:pPr>
            <w:r>
              <w:t>The app should be compatible with mobile devices running Android version 8.0 or higher and IOS version 12.0 or higher</w:t>
            </w:r>
          </w:p>
        </w:tc>
      </w:tr>
      <w:tr w:rsidR="00CD29DA" w14:paraId="0CD50966" w14:textId="77777777">
        <w:tc>
          <w:tcPr>
            <w:tcW w:w="750" w:type="dxa"/>
            <w:shd w:val="clear" w:color="auto" w:fill="auto"/>
            <w:tcMar>
              <w:top w:w="100" w:type="dxa"/>
              <w:left w:w="100" w:type="dxa"/>
              <w:bottom w:w="100" w:type="dxa"/>
              <w:right w:w="100" w:type="dxa"/>
            </w:tcMar>
            <w:tcPrChange w:id="136" w:author="Other Author" w:date="2025-05-19T04:59:00Z">
              <w:tcPr>
                <w:tcW w:w="750" w:type="dxa"/>
                <w:shd w:val="clear" w:color="auto" w:fill="auto"/>
                <w:tcMar>
                  <w:top w:w="100" w:type="dxa"/>
                  <w:left w:w="100" w:type="dxa"/>
                  <w:bottom w:w="100" w:type="dxa"/>
                  <w:right w:w="100" w:type="dxa"/>
                </w:tcMar>
              </w:tcPr>
            </w:tcPrChange>
          </w:tcPr>
          <w:p w14:paraId="0CD50964" w14:textId="77777777" w:rsidR="00CD29DA" w:rsidRDefault="00823A7F">
            <w:pPr>
              <w:widowControl w:val="0"/>
              <w:pBdr>
                <w:top w:val="nil"/>
                <w:left w:val="nil"/>
                <w:bottom w:val="nil"/>
                <w:right w:val="nil"/>
                <w:between w:val="nil"/>
              </w:pBdr>
              <w:spacing w:after="0" w:line="240" w:lineRule="auto"/>
              <w:jc w:val="left"/>
            </w:pPr>
            <w:r>
              <w:t>5</w:t>
            </w:r>
          </w:p>
        </w:tc>
        <w:tc>
          <w:tcPr>
            <w:tcW w:w="8610" w:type="dxa"/>
            <w:shd w:val="clear" w:color="auto" w:fill="auto"/>
            <w:tcMar>
              <w:top w:w="100" w:type="dxa"/>
              <w:left w:w="100" w:type="dxa"/>
              <w:bottom w:w="100" w:type="dxa"/>
              <w:right w:w="100" w:type="dxa"/>
            </w:tcMar>
            <w:tcPrChange w:id="137" w:author="Other Author" w:date="2025-05-19T04:59:00Z">
              <w:tcPr>
                <w:tcW w:w="8610" w:type="dxa"/>
                <w:shd w:val="clear" w:color="auto" w:fill="auto"/>
                <w:tcMar>
                  <w:top w:w="100" w:type="dxa"/>
                  <w:left w:w="100" w:type="dxa"/>
                  <w:bottom w:w="100" w:type="dxa"/>
                  <w:right w:w="100" w:type="dxa"/>
                </w:tcMar>
              </w:tcPr>
            </w:tcPrChange>
          </w:tcPr>
          <w:p w14:paraId="0CD50965" w14:textId="77777777" w:rsidR="00CD29DA" w:rsidRDefault="00823A7F">
            <w:pPr>
              <w:widowControl w:val="0"/>
              <w:pBdr>
                <w:top w:val="nil"/>
                <w:left w:val="nil"/>
                <w:bottom w:val="nil"/>
                <w:right w:val="nil"/>
                <w:between w:val="nil"/>
              </w:pBdr>
              <w:spacing w:after="0" w:line="240" w:lineRule="auto"/>
              <w:jc w:val="left"/>
            </w:pPr>
            <w:r>
              <w:t>The app should ensure that all screens maintain a consistent response time of under 2 seconds with interacting with API calls</w:t>
            </w:r>
          </w:p>
        </w:tc>
      </w:tr>
      <w:tr w:rsidR="00CD29DA" w14:paraId="0CD50969" w14:textId="77777777">
        <w:tc>
          <w:tcPr>
            <w:tcW w:w="750" w:type="dxa"/>
            <w:shd w:val="clear" w:color="auto" w:fill="auto"/>
            <w:tcMar>
              <w:top w:w="100" w:type="dxa"/>
              <w:left w:w="100" w:type="dxa"/>
              <w:bottom w:w="100" w:type="dxa"/>
              <w:right w:w="100" w:type="dxa"/>
            </w:tcMar>
            <w:tcPrChange w:id="138" w:author="Other Author" w:date="2025-05-19T04:59:00Z">
              <w:tcPr>
                <w:tcW w:w="750" w:type="dxa"/>
                <w:shd w:val="clear" w:color="auto" w:fill="auto"/>
                <w:tcMar>
                  <w:top w:w="100" w:type="dxa"/>
                  <w:left w:w="100" w:type="dxa"/>
                  <w:bottom w:w="100" w:type="dxa"/>
                  <w:right w:w="100" w:type="dxa"/>
                </w:tcMar>
              </w:tcPr>
            </w:tcPrChange>
          </w:tcPr>
          <w:p w14:paraId="0CD50967" w14:textId="77777777" w:rsidR="00CD29DA" w:rsidRDefault="00823A7F">
            <w:pPr>
              <w:widowControl w:val="0"/>
              <w:pBdr>
                <w:top w:val="nil"/>
                <w:left w:val="nil"/>
                <w:bottom w:val="nil"/>
                <w:right w:val="nil"/>
                <w:between w:val="nil"/>
              </w:pBdr>
              <w:spacing w:after="0" w:line="240" w:lineRule="auto"/>
              <w:jc w:val="left"/>
            </w:pPr>
            <w:r>
              <w:t>6</w:t>
            </w:r>
          </w:p>
        </w:tc>
        <w:tc>
          <w:tcPr>
            <w:tcW w:w="8610" w:type="dxa"/>
            <w:shd w:val="clear" w:color="auto" w:fill="auto"/>
            <w:tcMar>
              <w:top w:w="100" w:type="dxa"/>
              <w:left w:w="100" w:type="dxa"/>
              <w:bottom w:w="100" w:type="dxa"/>
              <w:right w:w="100" w:type="dxa"/>
            </w:tcMar>
            <w:tcPrChange w:id="139" w:author="Other Author" w:date="2025-05-19T04:59:00Z">
              <w:tcPr>
                <w:tcW w:w="8610" w:type="dxa"/>
                <w:shd w:val="clear" w:color="auto" w:fill="auto"/>
                <w:tcMar>
                  <w:top w:w="100" w:type="dxa"/>
                  <w:left w:w="100" w:type="dxa"/>
                  <w:bottom w:w="100" w:type="dxa"/>
                  <w:right w:w="100" w:type="dxa"/>
                </w:tcMar>
              </w:tcPr>
            </w:tcPrChange>
          </w:tcPr>
          <w:p w14:paraId="0CD50968" w14:textId="77777777" w:rsidR="00CD29DA" w:rsidRDefault="00823A7F">
            <w:pPr>
              <w:widowControl w:val="0"/>
              <w:pBdr>
                <w:top w:val="nil"/>
                <w:left w:val="nil"/>
                <w:bottom w:val="nil"/>
                <w:right w:val="nil"/>
                <w:between w:val="nil"/>
              </w:pBdr>
              <w:spacing w:after="0" w:line="240" w:lineRule="auto"/>
              <w:jc w:val="left"/>
            </w:pPr>
            <w:r>
              <w:t>The app must be available 99.9% of the time over a period of 30 days, excluding planned maintenance</w:t>
            </w:r>
          </w:p>
        </w:tc>
      </w:tr>
      <w:tr w:rsidR="00CD29DA" w14:paraId="0CD5096C" w14:textId="77777777">
        <w:tc>
          <w:tcPr>
            <w:tcW w:w="750" w:type="dxa"/>
            <w:shd w:val="clear" w:color="auto" w:fill="auto"/>
            <w:tcMar>
              <w:top w:w="100" w:type="dxa"/>
              <w:left w:w="100" w:type="dxa"/>
              <w:bottom w:w="100" w:type="dxa"/>
              <w:right w:w="100" w:type="dxa"/>
            </w:tcMar>
            <w:tcPrChange w:id="140" w:author="Other Author" w:date="2025-05-19T04:59:00Z">
              <w:tcPr>
                <w:tcW w:w="750" w:type="dxa"/>
                <w:shd w:val="clear" w:color="auto" w:fill="auto"/>
                <w:tcMar>
                  <w:top w:w="100" w:type="dxa"/>
                  <w:left w:w="100" w:type="dxa"/>
                  <w:bottom w:w="100" w:type="dxa"/>
                  <w:right w:w="100" w:type="dxa"/>
                </w:tcMar>
              </w:tcPr>
            </w:tcPrChange>
          </w:tcPr>
          <w:p w14:paraId="0CD5096A" w14:textId="77777777" w:rsidR="00CD29DA" w:rsidRDefault="00823A7F">
            <w:pPr>
              <w:widowControl w:val="0"/>
              <w:pBdr>
                <w:top w:val="nil"/>
                <w:left w:val="nil"/>
                <w:bottom w:val="nil"/>
                <w:right w:val="nil"/>
                <w:between w:val="nil"/>
              </w:pBdr>
              <w:spacing w:after="0" w:line="240" w:lineRule="auto"/>
              <w:jc w:val="left"/>
            </w:pPr>
            <w:r>
              <w:t>7</w:t>
            </w:r>
          </w:p>
        </w:tc>
        <w:tc>
          <w:tcPr>
            <w:tcW w:w="8610" w:type="dxa"/>
            <w:shd w:val="clear" w:color="auto" w:fill="auto"/>
            <w:tcMar>
              <w:top w:w="100" w:type="dxa"/>
              <w:left w:w="100" w:type="dxa"/>
              <w:bottom w:w="100" w:type="dxa"/>
              <w:right w:w="100" w:type="dxa"/>
            </w:tcMar>
            <w:tcPrChange w:id="141" w:author="Other Author" w:date="2025-05-19T04:59:00Z">
              <w:tcPr>
                <w:tcW w:w="8610" w:type="dxa"/>
                <w:shd w:val="clear" w:color="auto" w:fill="auto"/>
                <w:tcMar>
                  <w:top w:w="100" w:type="dxa"/>
                  <w:left w:w="100" w:type="dxa"/>
                  <w:bottom w:w="100" w:type="dxa"/>
                  <w:right w:w="100" w:type="dxa"/>
                </w:tcMar>
              </w:tcPr>
            </w:tcPrChange>
          </w:tcPr>
          <w:p w14:paraId="0CD5096B" w14:textId="77777777" w:rsidR="00CD29DA" w:rsidRDefault="00823A7F">
            <w:pPr>
              <w:widowControl w:val="0"/>
              <w:pBdr>
                <w:top w:val="nil"/>
                <w:left w:val="nil"/>
                <w:bottom w:val="nil"/>
                <w:right w:val="nil"/>
                <w:between w:val="nil"/>
              </w:pBdr>
              <w:spacing w:after="0" w:line="240" w:lineRule="auto"/>
              <w:jc w:val="left"/>
            </w:pPr>
            <w:r>
              <w:t>The system should recover and resume normal operations in less than 5 minutes in case of a failure</w:t>
            </w:r>
          </w:p>
        </w:tc>
      </w:tr>
      <w:tr w:rsidR="00CD29DA" w14:paraId="0CD5096F" w14:textId="77777777">
        <w:tc>
          <w:tcPr>
            <w:tcW w:w="750" w:type="dxa"/>
            <w:shd w:val="clear" w:color="auto" w:fill="auto"/>
            <w:tcMar>
              <w:top w:w="100" w:type="dxa"/>
              <w:left w:w="100" w:type="dxa"/>
              <w:bottom w:w="100" w:type="dxa"/>
              <w:right w:w="100" w:type="dxa"/>
            </w:tcMar>
            <w:tcPrChange w:id="142" w:author="Other Author" w:date="2025-05-19T04:59:00Z">
              <w:tcPr>
                <w:tcW w:w="750" w:type="dxa"/>
                <w:shd w:val="clear" w:color="auto" w:fill="auto"/>
                <w:tcMar>
                  <w:top w:w="100" w:type="dxa"/>
                  <w:left w:w="100" w:type="dxa"/>
                  <w:bottom w:w="100" w:type="dxa"/>
                  <w:right w:w="100" w:type="dxa"/>
                </w:tcMar>
              </w:tcPr>
            </w:tcPrChange>
          </w:tcPr>
          <w:p w14:paraId="0CD5096D" w14:textId="77777777" w:rsidR="00CD29DA" w:rsidRDefault="00823A7F">
            <w:pPr>
              <w:widowControl w:val="0"/>
              <w:pBdr>
                <w:top w:val="nil"/>
                <w:left w:val="nil"/>
                <w:bottom w:val="nil"/>
                <w:right w:val="nil"/>
                <w:between w:val="nil"/>
              </w:pBdr>
              <w:spacing w:after="0" w:line="240" w:lineRule="auto"/>
              <w:jc w:val="left"/>
            </w:pPr>
            <w:r>
              <w:t>8</w:t>
            </w:r>
          </w:p>
        </w:tc>
        <w:tc>
          <w:tcPr>
            <w:tcW w:w="8610" w:type="dxa"/>
            <w:shd w:val="clear" w:color="auto" w:fill="auto"/>
            <w:tcMar>
              <w:top w:w="100" w:type="dxa"/>
              <w:left w:w="100" w:type="dxa"/>
              <w:bottom w:w="100" w:type="dxa"/>
              <w:right w:w="100" w:type="dxa"/>
            </w:tcMar>
            <w:tcPrChange w:id="143" w:author="Other Author" w:date="2025-05-19T04:59:00Z">
              <w:tcPr>
                <w:tcW w:w="8610" w:type="dxa"/>
                <w:shd w:val="clear" w:color="auto" w:fill="auto"/>
                <w:tcMar>
                  <w:top w:w="100" w:type="dxa"/>
                  <w:left w:w="100" w:type="dxa"/>
                  <w:bottom w:w="100" w:type="dxa"/>
                  <w:right w:w="100" w:type="dxa"/>
                </w:tcMar>
              </w:tcPr>
            </w:tcPrChange>
          </w:tcPr>
          <w:p w14:paraId="0CD5096E" w14:textId="77777777" w:rsidR="00CD29DA" w:rsidRDefault="00823A7F">
            <w:pPr>
              <w:widowControl w:val="0"/>
              <w:pBdr>
                <w:top w:val="nil"/>
                <w:left w:val="nil"/>
                <w:bottom w:val="nil"/>
                <w:right w:val="nil"/>
                <w:between w:val="nil"/>
              </w:pBdr>
              <w:spacing w:after="0" w:line="240" w:lineRule="auto"/>
              <w:jc w:val="left"/>
            </w:pPr>
            <w:r>
              <w:t>The app should display search results for tourist locations and services (e.g., hotels, restaurants) within 2 seconds after the user initiates a search.</w:t>
            </w:r>
          </w:p>
        </w:tc>
      </w:tr>
      <w:tr w:rsidR="00CD29DA" w14:paraId="0CD50972" w14:textId="77777777">
        <w:tc>
          <w:tcPr>
            <w:tcW w:w="750" w:type="dxa"/>
            <w:shd w:val="clear" w:color="auto" w:fill="auto"/>
            <w:tcMar>
              <w:top w:w="100" w:type="dxa"/>
              <w:left w:w="100" w:type="dxa"/>
              <w:bottom w:w="100" w:type="dxa"/>
              <w:right w:w="100" w:type="dxa"/>
            </w:tcMar>
            <w:tcPrChange w:id="144" w:author="Other Author" w:date="2025-05-19T04:59:00Z">
              <w:tcPr>
                <w:tcW w:w="750" w:type="dxa"/>
                <w:shd w:val="clear" w:color="auto" w:fill="auto"/>
                <w:tcMar>
                  <w:top w:w="100" w:type="dxa"/>
                  <w:left w:w="100" w:type="dxa"/>
                  <w:bottom w:w="100" w:type="dxa"/>
                  <w:right w:w="100" w:type="dxa"/>
                </w:tcMar>
              </w:tcPr>
            </w:tcPrChange>
          </w:tcPr>
          <w:p w14:paraId="0CD50970" w14:textId="77777777" w:rsidR="00CD29DA" w:rsidRDefault="00823A7F">
            <w:pPr>
              <w:widowControl w:val="0"/>
              <w:pBdr>
                <w:top w:val="nil"/>
                <w:left w:val="nil"/>
                <w:bottom w:val="nil"/>
                <w:right w:val="nil"/>
                <w:between w:val="nil"/>
              </w:pBdr>
              <w:spacing w:after="0" w:line="240" w:lineRule="auto"/>
              <w:jc w:val="left"/>
            </w:pPr>
            <w:r>
              <w:t>9</w:t>
            </w:r>
          </w:p>
        </w:tc>
        <w:tc>
          <w:tcPr>
            <w:tcW w:w="8610" w:type="dxa"/>
            <w:shd w:val="clear" w:color="auto" w:fill="auto"/>
            <w:tcMar>
              <w:top w:w="100" w:type="dxa"/>
              <w:left w:w="100" w:type="dxa"/>
              <w:bottom w:w="100" w:type="dxa"/>
              <w:right w:w="100" w:type="dxa"/>
            </w:tcMar>
            <w:tcPrChange w:id="145" w:author="Other Author" w:date="2025-05-19T04:59:00Z">
              <w:tcPr>
                <w:tcW w:w="8610" w:type="dxa"/>
                <w:shd w:val="clear" w:color="auto" w:fill="auto"/>
                <w:tcMar>
                  <w:top w:w="100" w:type="dxa"/>
                  <w:left w:w="100" w:type="dxa"/>
                  <w:bottom w:w="100" w:type="dxa"/>
                  <w:right w:w="100" w:type="dxa"/>
                </w:tcMar>
              </w:tcPr>
            </w:tcPrChange>
          </w:tcPr>
          <w:p w14:paraId="0CD50971" w14:textId="77777777" w:rsidR="00CD29DA" w:rsidRDefault="00823A7F">
            <w:pPr>
              <w:widowControl w:val="0"/>
              <w:pBdr>
                <w:top w:val="nil"/>
                <w:left w:val="nil"/>
                <w:bottom w:val="nil"/>
                <w:right w:val="nil"/>
                <w:between w:val="nil"/>
              </w:pBdr>
              <w:spacing w:after="0" w:line="240" w:lineRule="auto"/>
              <w:jc w:val="left"/>
            </w:pPr>
            <w:r>
              <w:t>The app should sync live weather and traffic updates within 2 minutes of change for any destination.</w:t>
            </w:r>
          </w:p>
        </w:tc>
      </w:tr>
      <w:tr w:rsidR="00CD29DA" w14:paraId="0CD50975" w14:textId="77777777">
        <w:tc>
          <w:tcPr>
            <w:tcW w:w="750" w:type="dxa"/>
            <w:shd w:val="clear" w:color="auto" w:fill="auto"/>
            <w:tcMar>
              <w:top w:w="100" w:type="dxa"/>
              <w:left w:w="100" w:type="dxa"/>
              <w:bottom w:w="100" w:type="dxa"/>
              <w:right w:w="100" w:type="dxa"/>
            </w:tcMar>
            <w:tcPrChange w:id="146" w:author="Other Author" w:date="2025-05-19T04:59:00Z">
              <w:tcPr>
                <w:tcW w:w="750" w:type="dxa"/>
                <w:shd w:val="clear" w:color="auto" w:fill="auto"/>
                <w:tcMar>
                  <w:top w:w="100" w:type="dxa"/>
                  <w:left w:w="100" w:type="dxa"/>
                  <w:bottom w:w="100" w:type="dxa"/>
                  <w:right w:w="100" w:type="dxa"/>
                </w:tcMar>
              </w:tcPr>
            </w:tcPrChange>
          </w:tcPr>
          <w:p w14:paraId="0CD50973" w14:textId="77777777" w:rsidR="00CD29DA" w:rsidRDefault="00823A7F">
            <w:pPr>
              <w:widowControl w:val="0"/>
              <w:pBdr>
                <w:top w:val="nil"/>
                <w:left w:val="nil"/>
                <w:bottom w:val="nil"/>
                <w:right w:val="nil"/>
                <w:between w:val="nil"/>
              </w:pBdr>
              <w:spacing w:after="0" w:line="240" w:lineRule="auto"/>
              <w:jc w:val="left"/>
            </w:pPr>
            <w:r>
              <w:t>10</w:t>
            </w:r>
          </w:p>
        </w:tc>
        <w:tc>
          <w:tcPr>
            <w:tcW w:w="8610" w:type="dxa"/>
            <w:shd w:val="clear" w:color="auto" w:fill="auto"/>
            <w:tcMar>
              <w:top w:w="100" w:type="dxa"/>
              <w:left w:w="100" w:type="dxa"/>
              <w:bottom w:w="100" w:type="dxa"/>
              <w:right w:w="100" w:type="dxa"/>
            </w:tcMar>
            <w:tcPrChange w:id="147" w:author="Other Author" w:date="2025-05-19T04:59:00Z">
              <w:tcPr>
                <w:tcW w:w="8610" w:type="dxa"/>
                <w:shd w:val="clear" w:color="auto" w:fill="auto"/>
                <w:tcMar>
                  <w:top w:w="100" w:type="dxa"/>
                  <w:left w:w="100" w:type="dxa"/>
                  <w:bottom w:w="100" w:type="dxa"/>
                  <w:right w:w="100" w:type="dxa"/>
                </w:tcMar>
              </w:tcPr>
            </w:tcPrChange>
          </w:tcPr>
          <w:p w14:paraId="0CD50974" w14:textId="77777777" w:rsidR="00CD29DA" w:rsidRDefault="00823A7F">
            <w:pPr>
              <w:widowControl w:val="0"/>
              <w:pBdr>
                <w:top w:val="nil"/>
                <w:left w:val="nil"/>
                <w:bottom w:val="nil"/>
                <w:right w:val="nil"/>
                <w:between w:val="nil"/>
              </w:pBdr>
              <w:spacing w:after="0" w:line="240" w:lineRule="auto"/>
              <w:jc w:val="left"/>
            </w:pPr>
            <w:r>
              <w:t>The app should provide feedback or error handling within 1 second of an invalid search query or failed booking attempt.</w:t>
            </w:r>
          </w:p>
        </w:tc>
      </w:tr>
      <w:tr w:rsidR="00CD29DA" w14:paraId="0CD50978" w14:textId="77777777">
        <w:tc>
          <w:tcPr>
            <w:tcW w:w="750" w:type="dxa"/>
            <w:shd w:val="clear" w:color="auto" w:fill="auto"/>
            <w:tcMar>
              <w:top w:w="100" w:type="dxa"/>
              <w:left w:w="100" w:type="dxa"/>
              <w:bottom w:w="100" w:type="dxa"/>
              <w:right w:w="100" w:type="dxa"/>
            </w:tcMar>
            <w:tcPrChange w:id="148" w:author="Other Author" w:date="2025-05-19T04:59:00Z">
              <w:tcPr>
                <w:tcW w:w="750" w:type="dxa"/>
                <w:shd w:val="clear" w:color="auto" w:fill="auto"/>
                <w:tcMar>
                  <w:top w:w="100" w:type="dxa"/>
                  <w:left w:w="100" w:type="dxa"/>
                  <w:bottom w:w="100" w:type="dxa"/>
                  <w:right w:w="100" w:type="dxa"/>
                </w:tcMar>
              </w:tcPr>
            </w:tcPrChange>
          </w:tcPr>
          <w:p w14:paraId="0CD50976" w14:textId="77777777" w:rsidR="00CD29DA" w:rsidRDefault="00823A7F">
            <w:pPr>
              <w:widowControl w:val="0"/>
              <w:pBdr>
                <w:top w:val="nil"/>
                <w:left w:val="nil"/>
                <w:bottom w:val="nil"/>
                <w:right w:val="nil"/>
                <w:between w:val="nil"/>
              </w:pBdr>
              <w:spacing w:after="0" w:line="240" w:lineRule="auto"/>
              <w:jc w:val="left"/>
            </w:pPr>
            <w:r>
              <w:t>11</w:t>
            </w:r>
          </w:p>
        </w:tc>
        <w:tc>
          <w:tcPr>
            <w:tcW w:w="8610" w:type="dxa"/>
            <w:shd w:val="clear" w:color="auto" w:fill="auto"/>
            <w:tcMar>
              <w:top w:w="100" w:type="dxa"/>
              <w:left w:w="100" w:type="dxa"/>
              <w:bottom w:w="100" w:type="dxa"/>
              <w:right w:w="100" w:type="dxa"/>
            </w:tcMar>
            <w:tcPrChange w:id="149" w:author="Other Author" w:date="2025-05-19T04:59:00Z">
              <w:tcPr>
                <w:tcW w:w="8610" w:type="dxa"/>
                <w:shd w:val="clear" w:color="auto" w:fill="auto"/>
                <w:tcMar>
                  <w:top w:w="100" w:type="dxa"/>
                  <w:left w:w="100" w:type="dxa"/>
                  <w:bottom w:w="100" w:type="dxa"/>
                  <w:right w:w="100" w:type="dxa"/>
                </w:tcMar>
              </w:tcPr>
            </w:tcPrChange>
          </w:tcPr>
          <w:p w14:paraId="0CD50977" w14:textId="77777777" w:rsidR="00CD29DA" w:rsidRDefault="00823A7F">
            <w:pPr>
              <w:widowControl w:val="0"/>
              <w:pBdr>
                <w:top w:val="nil"/>
                <w:left w:val="nil"/>
                <w:bottom w:val="nil"/>
                <w:right w:val="nil"/>
                <w:between w:val="nil"/>
              </w:pBdr>
              <w:spacing w:after="0" w:line="240" w:lineRule="auto"/>
              <w:jc w:val="left"/>
            </w:pPr>
            <w:r>
              <w:t>The app’s user interface should remain responsive (i.e., no lag) even when navigating between different modules like hotel booking, car rentals, and live weather updates.</w:t>
            </w:r>
          </w:p>
        </w:tc>
      </w:tr>
    </w:tbl>
    <w:p w14:paraId="0CD50979" w14:textId="77777777" w:rsidR="00CD29DA" w:rsidRDefault="00CD29DA"/>
    <w:p w14:paraId="0CD5097A" w14:textId="77777777" w:rsidR="00CD29DA" w:rsidRDefault="00823A7F">
      <w:pPr>
        <w:pStyle w:val="Heading1"/>
        <w:numPr>
          <w:ilvl w:val="0"/>
          <w:numId w:val="172"/>
        </w:numPr>
        <w:pPrChange w:id="150" w:author="Other Author" w:date="2025-05-19T04:59:00Z">
          <w:pPr>
            <w:pStyle w:val="Heading1"/>
            <w:numPr>
              <w:numId w:val="64"/>
            </w:numPr>
            <w:ind w:left="360" w:hanging="360"/>
          </w:pPr>
        </w:pPrChange>
      </w:pPr>
      <w:r>
        <w:lastRenderedPageBreak/>
        <w:t>System Architecture</w:t>
      </w:r>
    </w:p>
    <w:p w14:paraId="0CD5097B" w14:textId="77777777" w:rsidR="00CD29DA" w:rsidRDefault="00823A7F">
      <w:pPr>
        <w:spacing w:before="240" w:after="240"/>
      </w:pPr>
      <w:r>
        <w:t xml:space="preserve">The </w:t>
      </w:r>
      <w:r>
        <w:rPr>
          <w:b/>
        </w:rPr>
        <w:t>Model-View-Controller (MVC)</w:t>
      </w:r>
      <w:r>
        <w:t xml:space="preserve"> architecture we utilized in this project is a widely adopted software design pattern that promotes the separation of concerns within an application. It organizes code into three interconnected components:</w:t>
      </w:r>
    </w:p>
    <w:p w14:paraId="0CD5097C" w14:textId="77777777" w:rsidR="00CD29DA" w:rsidRDefault="00823A7F">
      <w:pPr>
        <w:numPr>
          <w:ilvl w:val="0"/>
          <w:numId w:val="147"/>
        </w:numPr>
        <w:spacing w:before="240" w:after="0"/>
        <w:jc w:val="left"/>
        <w:pPrChange w:id="151" w:author="Other Author" w:date="2025-05-19T04:59:00Z">
          <w:pPr>
            <w:numPr>
              <w:numId w:val="39"/>
            </w:numPr>
            <w:spacing w:before="240" w:after="0"/>
            <w:ind w:left="720" w:hanging="360"/>
            <w:jc w:val="left"/>
          </w:pPr>
        </w:pPrChange>
      </w:pPr>
      <w:r>
        <w:rPr>
          <w:b/>
        </w:rPr>
        <w:t>Model</w:t>
      </w:r>
      <w:r>
        <w:t xml:space="preserve"> handles the data,</w:t>
      </w:r>
    </w:p>
    <w:p w14:paraId="0CD5097D" w14:textId="77777777" w:rsidR="00CD29DA" w:rsidRDefault="00823A7F">
      <w:pPr>
        <w:numPr>
          <w:ilvl w:val="0"/>
          <w:numId w:val="147"/>
        </w:numPr>
        <w:spacing w:after="0"/>
        <w:jc w:val="left"/>
        <w:pPrChange w:id="152" w:author="Other Author" w:date="2025-05-19T04:59:00Z">
          <w:pPr>
            <w:numPr>
              <w:numId w:val="39"/>
            </w:numPr>
            <w:spacing w:after="0"/>
            <w:ind w:left="720" w:hanging="360"/>
            <w:jc w:val="left"/>
          </w:pPr>
        </w:pPrChange>
      </w:pPr>
      <w:r>
        <w:rPr>
          <w:b/>
        </w:rPr>
        <w:t>View</w:t>
      </w:r>
      <w:r>
        <w:t xml:space="preserve"> manages the user interface and presentation,</w:t>
      </w:r>
    </w:p>
    <w:p w14:paraId="0CD5097E" w14:textId="77777777" w:rsidR="00CD29DA" w:rsidRDefault="00823A7F">
      <w:pPr>
        <w:numPr>
          <w:ilvl w:val="0"/>
          <w:numId w:val="147"/>
        </w:numPr>
        <w:spacing w:after="0"/>
        <w:jc w:val="left"/>
        <w:pPrChange w:id="153" w:author="Other Author" w:date="2025-05-19T04:59:00Z">
          <w:pPr>
            <w:numPr>
              <w:numId w:val="39"/>
            </w:numPr>
            <w:spacing w:after="0"/>
            <w:ind w:left="720" w:hanging="360"/>
            <w:jc w:val="left"/>
          </w:pPr>
        </w:pPrChange>
      </w:pPr>
      <w:r>
        <w:rPr>
          <w:b/>
        </w:rPr>
        <w:t>Controller</w:t>
      </w:r>
      <w:r>
        <w:t xml:space="preserve"> acts as an intermediary, processing user input and coordinating between the Model and View.</w:t>
      </w:r>
    </w:p>
    <w:p w14:paraId="0CD5097F" w14:textId="77777777" w:rsidR="00CD29DA" w:rsidRDefault="00823A7F">
      <w:pPr>
        <w:pStyle w:val="Heading2"/>
        <w:numPr>
          <w:ilvl w:val="0"/>
          <w:numId w:val="173"/>
        </w:numPr>
        <w:pPrChange w:id="154" w:author="Other Author" w:date="2025-05-19T04:59:00Z">
          <w:pPr>
            <w:pStyle w:val="Heading2"/>
            <w:numPr>
              <w:numId w:val="65"/>
            </w:numPr>
            <w:ind w:left="360" w:hanging="360"/>
          </w:pPr>
        </w:pPrChange>
      </w:pPr>
      <w:bookmarkStart w:id="155" w:name="_loxhy4b11tv" w:colFirst="0" w:colLast="0"/>
      <w:bookmarkEnd w:id="155"/>
      <w:r>
        <w:t>Architecture Diagram</w:t>
      </w:r>
    </w:p>
    <w:p w14:paraId="0CD50980" w14:textId="77777777" w:rsidR="00CD29DA" w:rsidRDefault="00CD29DA">
      <w:pPr>
        <w:ind w:left="360"/>
      </w:pPr>
    </w:p>
    <w:p w14:paraId="0CD50981" w14:textId="77777777" w:rsidR="00CD29DA" w:rsidRDefault="00823A7F">
      <w:pPr>
        <w:pBdr>
          <w:top w:val="nil"/>
          <w:left w:val="nil"/>
          <w:bottom w:val="nil"/>
          <w:right w:val="nil"/>
          <w:between w:val="nil"/>
        </w:pBdr>
        <w:spacing w:after="0"/>
        <w:ind w:left="360"/>
        <w:rPr>
          <w:color w:val="000000"/>
        </w:rPr>
      </w:pPr>
      <w:r>
        <w:rPr>
          <w:noProof/>
        </w:rPr>
        <w:drawing>
          <wp:inline distT="114300" distB="114300" distL="114300" distR="114300" wp14:anchorId="0CD50DAB" wp14:editId="0CD50DAC">
            <wp:extent cx="5224463" cy="4258758"/>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224463" cy="4258758"/>
                    </a:xfrm>
                    <a:prstGeom prst="rect">
                      <a:avLst/>
                    </a:prstGeom>
                    <a:ln/>
                  </pic:spPr>
                </pic:pic>
              </a:graphicData>
            </a:graphic>
          </wp:inline>
        </w:drawing>
      </w:r>
    </w:p>
    <w:p w14:paraId="0CD50982" w14:textId="77777777" w:rsidR="00CD29DA" w:rsidRDefault="00CD29DA">
      <w:pPr>
        <w:pBdr>
          <w:top w:val="nil"/>
          <w:left w:val="nil"/>
          <w:bottom w:val="nil"/>
          <w:right w:val="nil"/>
          <w:between w:val="nil"/>
        </w:pBdr>
        <w:ind w:left="360"/>
        <w:rPr>
          <w:color w:val="000000"/>
        </w:rPr>
      </w:pPr>
    </w:p>
    <w:p w14:paraId="0CD50983" w14:textId="77777777" w:rsidR="00CD29DA" w:rsidRDefault="00823A7F">
      <w:pPr>
        <w:pStyle w:val="Heading2"/>
        <w:numPr>
          <w:ilvl w:val="0"/>
          <w:numId w:val="173"/>
        </w:numPr>
        <w:pPrChange w:id="156" w:author="Other Author" w:date="2025-05-19T04:59:00Z">
          <w:pPr>
            <w:pStyle w:val="Heading2"/>
            <w:numPr>
              <w:numId w:val="65"/>
            </w:numPr>
            <w:ind w:left="360" w:hanging="360"/>
          </w:pPr>
        </w:pPrChange>
      </w:pPr>
      <w:bookmarkStart w:id="157" w:name="_lpmm1kq48mrs" w:colFirst="0" w:colLast="0"/>
      <w:bookmarkEnd w:id="157"/>
      <w:r>
        <w:t>Architecture Description</w:t>
      </w:r>
    </w:p>
    <w:p w14:paraId="0CD50984" w14:textId="77777777" w:rsidR="00CD29DA" w:rsidRDefault="00823A7F">
      <w:pPr>
        <w:spacing w:after="0"/>
        <w:rPr>
          <w:i/>
        </w:rPr>
      </w:pPr>
      <w:r>
        <w:rPr>
          <w:b/>
        </w:rPr>
        <w:t>Views (React Native Components)</w:t>
      </w:r>
      <w:r>
        <w:rPr>
          <w:i/>
        </w:rPr>
        <w:t xml:space="preserve"> </w:t>
      </w:r>
    </w:p>
    <w:p w14:paraId="0CD50985" w14:textId="77777777" w:rsidR="00CD29DA" w:rsidRDefault="00823A7F">
      <w:pPr>
        <w:spacing w:after="0"/>
        <w:ind w:left="1080"/>
      </w:pPr>
      <w:r>
        <w:t>1.</w:t>
      </w:r>
      <w:r>
        <w:rPr>
          <w:sz w:val="14"/>
          <w:szCs w:val="14"/>
        </w:rPr>
        <w:t xml:space="preserve">     </w:t>
      </w:r>
      <w:r>
        <w:rPr>
          <w:b/>
        </w:rPr>
        <w:t>City Screen</w:t>
      </w:r>
      <w:r>
        <w:t xml:space="preserve">: Allows users to view all the famous places in the city. </w:t>
      </w:r>
    </w:p>
    <w:p w14:paraId="0CD50986" w14:textId="77777777" w:rsidR="00CD29DA" w:rsidRDefault="00823A7F">
      <w:pPr>
        <w:spacing w:after="0"/>
        <w:ind w:left="1080"/>
      </w:pPr>
      <w:r>
        <w:t>2.</w:t>
      </w:r>
      <w:r>
        <w:rPr>
          <w:sz w:val="14"/>
          <w:szCs w:val="14"/>
        </w:rPr>
        <w:t xml:space="preserve">     </w:t>
      </w:r>
      <w:r>
        <w:rPr>
          <w:b/>
        </w:rPr>
        <w:t>Review Screen</w:t>
      </w:r>
      <w:r>
        <w:t xml:space="preserve">: Displays and allows users to add destination reviews. </w:t>
      </w:r>
    </w:p>
    <w:p w14:paraId="0CD50987" w14:textId="77777777" w:rsidR="00CD29DA" w:rsidRDefault="00823A7F">
      <w:pPr>
        <w:spacing w:after="0"/>
        <w:ind w:left="1080"/>
      </w:pPr>
      <w:r>
        <w:t>3.</w:t>
      </w:r>
      <w:r>
        <w:rPr>
          <w:sz w:val="14"/>
          <w:szCs w:val="14"/>
        </w:rPr>
        <w:t xml:space="preserve">     </w:t>
      </w:r>
      <w:r>
        <w:rPr>
          <w:b/>
        </w:rPr>
        <w:t>Google Maps Screen</w:t>
      </w:r>
      <w:r>
        <w:t xml:space="preserve">: Shows the map and route details using Google Maps API. </w:t>
      </w:r>
    </w:p>
    <w:p w14:paraId="0CD50988" w14:textId="77777777" w:rsidR="00CD29DA" w:rsidRDefault="00823A7F">
      <w:pPr>
        <w:spacing w:after="0"/>
        <w:ind w:left="1080"/>
      </w:pPr>
      <w:r>
        <w:t>4.</w:t>
      </w:r>
      <w:r>
        <w:rPr>
          <w:sz w:val="14"/>
          <w:szCs w:val="14"/>
        </w:rPr>
        <w:t xml:space="preserve">     </w:t>
      </w:r>
      <w:r>
        <w:rPr>
          <w:b/>
        </w:rPr>
        <w:t>Signup screen</w:t>
      </w:r>
      <w:r>
        <w:t>: Allows users to sign up securely into the database.</w:t>
      </w:r>
    </w:p>
    <w:p w14:paraId="0CD50989" w14:textId="77777777" w:rsidR="00CD29DA" w:rsidRDefault="00823A7F">
      <w:pPr>
        <w:spacing w:after="0"/>
        <w:ind w:left="1080"/>
      </w:pPr>
      <w:r>
        <w:t>5.</w:t>
      </w:r>
      <w:r>
        <w:rPr>
          <w:sz w:val="14"/>
          <w:szCs w:val="14"/>
        </w:rPr>
        <w:t xml:space="preserve">     </w:t>
      </w:r>
      <w:r>
        <w:rPr>
          <w:b/>
        </w:rPr>
        <w:t>Login screen</w:t>
      </w:r>
      <w:r>
        <w:t>: Allows login for registered users.</w:t>
      </w:r>
    </w:p>
    <w:p w14:paraId="0CD5098A" w14:textId="77777777" w:rsidR="00CD29DA" w:rsidRDefault="00823A7F">
      <w:pPr>
        <w:spacing w:after="0"/>
        <w:ind w:left="1080"/>
      </w:pPr>
      <w:r>
        <w:t>6.</w:t>
      </w:r>
      <w:r>
        <w:rPr>
          <w:sz w:val="14"/>
          <w:szCs w:val="14"/>
        </w:rPr>
        <w:t xml:space="preserve">     </w:t>
      </w:r>
      <w:r>
        <w:rPr>
          <w:b/>
        </w:rPr>
        <w:t>Index screen</w:t>
      </w:r>
      <w:r>
        <w:t>: Routes to either signup or login screen.</w:t>
      </w:r>
    </w:p>
    <w:p w14:paraId="0CD5098B" w14:textId="77777777" w:rsidR="00CD29DA" w:rsidRDefault="00823A7F">
      <w:pPr>
        <w:spacing w:after="0"/>
        <w:ind w:left="1080"/>
      </w:pPr>
      <w:r>
        <w:t>7.</w:t>
      </w:r>
      <w:r>
        <w:rPr>
          <w:sz w:val="14"/>
          <w:szCs w:val="14"/>
        </w:rPr>
        <w:t xml:space="preserve">     </w:t>
      </w:r>
      <w:r>
        <w:rPr>
          <w:b/>
        </w:rPr>
        <w:t>Home</w:t>
      </w:r>
      <w:r>
        <w:t xml:space="preserve"> screen: Allows users to select a search bar from the hardcoded cities and features list.</w:t>
      </w:r>
    </w:p>
    <w:p w14:paraId="0CD5098C" w14:textId="77777777" w:rsidR="00CD29DA" w:rsidRDefault="00823A7F">
      <w:pPr>
        <w:spacing w:after="0"/>
        <w:ind w:left="1080"/>
      </w:pPr>
      <w:r>
        <w:t>8.</w:t>
      </w:r>
      <w:r>
        <w:rPr>
          <w:sz w:val="14"/>
          <w:szCs w:val="14"/>
        </w:rPr>
        <w:t xml:space="preserve">     </w:t>
      </w:r>
      <w:r>
        <w:rPr>
          <w:b/>
        </w:rPr>
        <w:t>Hotel Admin screen:</w:t>
      </w:r>
      <w:r>
        <w:t xml:space="preserve"> This screen allows the hotel administrator to edit the details of hotels and approve bookings.</w:t>
      </w:r>
    </w:p>
    <w:p w14:paraId="0CD5098D" w14:textId="77777777" w:rsidR="00CD29DA" w:rsidRDefault="00823A7F">
      <w:pPr>
        <w:spacing w:after="0"/>
        <w:ind w:left="1080"/>
      </w:pPr>
      <w:r>
        <w:t>9.</w:t>
      </w:r>
      <w:r>
        <w:rPr>
          <w:sz w:val="14"/>
          <w:szCs w:val="14"/>
        </w:rPr>
        <w:t xml:space="preserve">     </w:t>
      </w:r>
      <w:r>
        <w:t>Reservation screen: Allows users to make bookings.</w:t>
      </w:r>
    </w:p>
    <w:p w14:paraId="0CD5098E" w14:textId="77777777" w:rsidR="00CD29DA" w:rsidRDefault="00823A7F">
      <w:pPr>
        <w:spacing w:after="0"/>
        <w:ind w:left="1080"/>
      </w:pPr>
      <w:r>
        <w:t>10.</w:t>
      </w:r>
      <w:r>
        <w:rPr>
          <w:sz w:val="14"/>
          <w:szCs w:val="14"/>
        </w:rPr>
        <w:t xml:space="preserve">  </w:t>
      </w:r>
      <w:r>
        <w:rPr>
          <w:b/>
        </w:rPr>
        <w:t xml:space="preserve"> Home screen: </w:t>
      </w:r>
      <w:r>
        <w:t>replacement for city screen with better frontend.</w:t>
      </w:r>
    </w:p>
    <w:p w14:paraId="0CD5098F" w14:textId="77777777" w:rsidR="00CD29DA" w:rsidRDefault="00823A7F">
      <w:pPr>
        <w:spacing w:after="0"/>
        <w:ind w:left="1080"/>
      </w:pPr>
      <w:r>
        <w:t>11.</w:t>
      </w:r>
      <w:r>
        <w:rPr>
          <w:sz w:val="14"/>
          <w:szCs w:val="14"/>
        </w:rPr>
        <w:t xml:space="preserve">  </w:t>
      </w:r>
      <w:r>
        <w:rPr>
          <w:b/>
        </w:rPr>
        <w:t>Edit Room info:</w:t>
      </w:r>
      <w:r>
        <w:t xml:space="preserve"> The screen is dedicated to updating hotel room information for hotel admins.</w:t>
      </w:r>
    </w:p>
    <w:p w14:paraId="0CD50990" w14:textId="77777777" w:rsidR="00CD29DA" w:rsidRDefault="00823A7F">
      <w:pPr>
        <w:spacing w:after="0"/>
        <w:ind w:left="1080"/>
      </w:pPr>
      <w:r>
        <w:t>12.</w:t>
      </w:r>
      <w:r>
        <w:rPr>
          <w:sz w:val="14"/>
          <w:szCs w:val="14"/>
        </w:rPr>
        <w:t xml:space="preserve">  </w:t>
      </w:r>
      <w:r>
        <w:rPr>
          <w:b/>
        </w:rPr>
        <w:t>Profile screen:</w:t>
      </w:r>
      <w:r>
        <w:t xml:space="preserve"> let the user edit their profile, view their reservations and reviews, and log out.</w:t>
      </w:r>
    </w:p>
    <w:p w14:paraId="0CD50991" w14:textId="77777777" w:rsidR="00CD29DA" w:rsidRDefault="00823A7F">
      <w:pPr>
        <w:spacing w:after="0"/>
        <w:ind w:left="1080"/>
      </w:pPr>
      <w:r>
        <w:t>13.</w:t>
      </w:r>
      <w:r>
        <w:rPr>
          <w:sz w:val="14"/>
          <w:szCs w:val="14"/>
        </w:rPr>
        <w:t xml:space="preserve">  </w:t>
      </w:r>
      <w:r>
        <w:rPr>
          <w:b/>
        </w:rPr>
        <w:t>Car rentals details screen:</w:t>
      </w:r>
      <w:r>
        <w:t xml:space="preserve"> lets users view details of what cars the rental has available and for what pricing and provides information regarding car rental places.</w:t>
      </w:r>
    </w:p>
    <w:p w14:paraId="0CD50992" w14:textId="77777777" w:rsidR="00CD29DA" w:rsidRDefault="00823A7F">
      <w:pPr>
        <w:spacing w:after="0"/>
        <w:ind w:left="1080"/>
      </w:pPr>
      <w:r>
        <w:t>14.</w:t>
      </w:r>
      <w:r>
        <w:rPr>
          <w:sz w:val="14"/>
          <w:szCs w:val="14"/>
        </w:rPr>
        <w:t xml:space="preserve">  </w:t>
      </w:r>
      <w:r>
        <w:rPr>
          <w:b/>
        </w:rPr>
        <w:t>Trip create screen:</w:t>
      </w:r>
      <w:r>
        <w:t xml:space="preserve"> allows users to create tailored trips.</w:t>
      </w:r>
    </w:p>
    <w:p w14:paraId="0CD50993" w14:textId="77777777" w:rsidR="00CD29DA" w:rsidRDefault="00823A7F">
      <w:pPr>
        <w:spacing w:after="0"/>
        <w:ind w:left="1080"/>
      </w:pPr>
      <w:r>
        <w:t>15.</w:t>
      </w:r>
      <w:r>
        <w:rPr>
          <w:sz w:val="14"/>
          <w:szCs w:val="14"/>
        </w:rPr>
        <w:t xml:space="preserve">  </w:t>
      </w:r>
      <w:r>
        <w:rPr>
          <w:b/>
        </w:rPr>
        <w:t xml:space="preserve">Trip itinerary screen: </w:t>
      </w:r>
      <w:r>
        <w:t>allows users to view AI planned itinerary.</w:t>
      </w:r>
    </w:p>
    <w:p w14:paraId="0CD50994" w14:textId="77777777" w:rsidR="00CD29DA" w:rsidRDefault="00823A7F">
      <w:pPr>
        <w:spacing w:after="0"/>
        <w:ind w:left="1080"/>
      </w:pPr>
      <w:r>
        <w:t>16.</w:t>
      </w:r>
      <w:r>
        <w:rPr>
          <w:sz w:val="14"/>
          <w:szCs w:val="14"/>
        </w:rPr>
        <w:t xml:space="preserve">  </w:t>
      </w:r>
      <w:r>
        <w:rPr>
          <w:b/>
        </w:rPr>
        <w:t xml:space="preserve">Trip details screen: </w:t>
      </w:r>
      <w:r>
        <w:t>allows users to view the formatted itinerary.</w:t>
      </w:r>
    </w:p>
    <w:p w14:paraId="0CD50995" w14:textId="77777777" w:rsidR="00CD29DA" w:rsidRDefault="00823A7F">
      <w:pPr>
        <w:spacing w:after="0"/>
        <w:ind w:left="1080"/>
      </w:pPr>
      <w:r>
        <w:t>17.</w:t>
      </w:r>
      <w:r>
        <w:rPr>
          <w:sz w:val="14"/>
          <w:szCs w:val="14"/>
        </w:rPr>
        <w:t xml:space="preserve">  </w:t>
      </w:r>
      <w:r>
        <w:rPr>
          <w:b/>
        </w:rPr>
        <w:t xml:space="preserve">My trips screen: </w:t>
      </w:r>
      <w:r>
        <w:t>allows users to view a list of their itineraries.</w:t>
      </w:r>
    </w:p>
    <w:p w14:paraId="0CD50996" w14:textId="77777777" w:rsidR="00CD29DA" w:rsidRDefault="00823A7F">
      <w:pPr>
        <w:spacing w:after="0"/>
      </w:pPr>
      <w:r>
        <w:t xml:space="preserve"> </w:t>
      </w:r>
    </w:p>
    <w:p w14:paraId="0CD50997" w14:textId="77777777" w:rsidR="00CD29DA" w:rsidRDefault="00823A7F">
      <w:pPr>
        <w:spacing w:after="0"/>
      </w:pPr>
      <w:r>
        <w:t xml:space="preserve"> </w:t>
      </w:r>
    </w:p>
    <w:p w14:paraId="0CD50998" w14:textId="77777777" w:rsidR="00CD29DA" w:rsidRDefault="00CD29DA">
      <w:pPr>
        <w:spacing w:after="0"/>
      </w:pPr>
    </w:p>
    <w:p w14:paraId="0CD50999" w14:textId="77777777" w:rsidR="00CD29DA" w:rsidRDefault="00823A7F">
      <w:pPr>
        <w:spacing w:after="0"/>
      </w:pPr>
      <w:r>
        <w:rPr>
          <w:b/>
        </w:rPr>
        <w:lastRenderedPageBreak/>
        <w:t>Backend (Express.js Components)</w:t>
      </w:r>
      <w:r>
        <w:t xml:space="preserve"> </w:t>
      </w:r>
    </w:p>
    <w:p w14:paraId="0CD5099A" w14:textId="77777777" w:rsidR="00CD29DA" w:rsidRDefault="00823A7F">
      <w:pPr>
        <w:spacing w:after="0"/>
        <w:ind w:left="1080"/>
      </w:pPr>
      <w:r>
        <w:t>1.</w:t>
      </w:r>
      <w:r>
        <w:rPr>
          <w:sz w:val="14"/>
          <w:szCs w:val="14"/>
        </w:rPr>
        <w:t xml:space="preserve">     </w:t>
      </w:r>
      <w:r>
        <w:rPr>
          <w:b/>
        </w:rPr>
        <w:t>Routes</w:t>
      </w:r>
      <w:r>
        <w:t xml:space="preserve">: Define API endpoints for communication with the front end. </w:t>
      </w:r>
    </w:p>
    <w:p w14:paraId="0CD5099B" w14:textId="77777777" w:rsidR="00CD29DA" w:rsidRDefault="00823A7F">
      <w:pPr>
        <w:spacing w:after="0"/>
        <w:ind w:left="1440"/>
      </w:pPr>
      <w:r>
        <w:rPr>
          <w:sz w:val="20"/>
          <w:szCs w:val="20"/>
        </w:rPr>
        <w:t>·</w:t>
      </w:r>
      <w:r>
        <w:rPr>
          <w:sz w:val="14"/>
          <w:szCs w:val="14"/>
        </w:rPr>
        <w:t xml:space="preserve">                </w:t>
      </w:r>
      <w:r>
        <w:t>/signup: User Signup.</w:t>
      </w:r>
    </w:p>
    <w:p w14:paraId="0CD5099C" w14:textId="77777777" w:rsidR="00CD29DA" w:rsidRDefault="00823A7F">
      <w:pPr>
        <w:spacing w:after="0"/>
        <w:ind w:left="1440"/>
      </w:pPr>
      <w:r>
        <w:rPr>
          <w:sz w:val="20"/>
          <w:szCs w:val="20"/>
        </w:rPr>
        <w:t>·</w:t>
      </w:r>
      <w:r>
        <w:rPr>
          <w:sz w:val="14"/>
          <w:szCs w:val="14"/>
        </w:rPr>
        <w:t xml:space="preserve">                </w:t>
      </w:r>
      <w:r>
        <w:t xml:space="preserve">/login: User login. </w:t>
      </w:r>
    </w:p>
    <w:p w14:paraId="0CD5099D" w14:textId="77777777" w:rsidR="00CD29DA" w:rsidRDefault="00823A7F">
      <w:pPr>
        <w:spacing w:after="0"/>
        <w:ind w:left="1440"/>
      </w:pPr>
      <w:r>
        <w:rPr>
          <w:sz w:val="20"/>
          <w:szCs w:val="20"/>
        </w:rPr>
        <w:t>·</w:t>
      </w:r>
      <w:r>
        <w:rPr>
          <w:sz w:val="14"/>
          <w:szCs w:val="14"/>
        </w:rPr>
        <w:t xml:space="preserve">                </w:t>
      </w:r>
      <w:r>
        <w:t xml:space="preserve">/getReviews </w:t>
      </w:r>
    </w:p>
    <w:p w14:paraId="0CD5099E" w14:textId="77777777" w:rsidR="00CD29DA" w:rsidRDefault="00823A7F">
      <w:pPr>
        <w:spacing w:after="0"/>
        <w:ind w:left="1440"/>
      </w:pPr>
      <w:r>
        <w:rPr>
          <w:sz w:val="20"/>
          <w:szCs w:val="20"/>
        </w:rPr>
        <w:t>·</w:t>
      </w:r>
      <w:r>
        <w:rPr>
          <w:sz w:val="14"/>
          <w:szCs w:val="14"/>
        </w:rPr>
        <w:t xml:space="preserve">                </w:t>
      </w:r>
      <w:r>
        <w:t xml:space="preserve">/postReviews </w:t>
      </w:r>
    </w:p>
    <w:p w14:paraId="0CD5099F" w14:textId="77777777" w:rsidR="00CD29DA" w:rsidRDefault="00823A7F">
      <w:pPr>
        <w:spacing w:after="0"/>
        <w:ind w:left="1440"/>
      </w:pPr>
      <w:r>
        <w:rPr>
          <w:sz w:val="20"/>
          <w:szCs w:val="20"/>
        </w:rPr>
        <w:t>·</w:t>
      </w:r>
      <w:r>
        <w:rPr>
          <w:sz w:val="14"/>
          <w:szCs w:val="14"/>
        </w:rPr>
        <w:t xml:space="preserve">                </w:t>
      </w:r>
      <w:r>
        <w:t>/getReviewsByEmail</w:t>
      </w:r>
    </w:p>
    <w:p w14:paraId="0CD509A0" w14:textId="77777777" w:rsidR="00CD29DA" w:rsidRDefault="00823A7F">
      <w:pPr>
        <w:spacing w:after="0"/>
        <w:ind w:left="1440"/>
      </w:pPr>
      <w:r>
        <w:rPr>
          <w:sz w:val="20"/>
          <w:szCs w:val="20"/>
        </w:rPr>
        <w:t>·</w:t>
      </w:r>
      <w:r>
        <w:rPr>
          <w:sz w:val="14"/>
          <w:szCs w:val="14"/>
        </w:rPr>
        <w:t xml:space="preserve">                </w:t>
      </w:r>
      <w:r>
        <w:t>/getCities</w:t>
      </w:r>
    </w:p>
    <w:p w14:paraId="0CD509A1" w14:textId="77777777" w:rsidR="00CD29DA" w:rsidRDefault="00823A7F">
      <w:pPr>
        <w:spacing w:after="0"/>
        <w:ind w:left="1440"/>
      </w:pPr>
      <w:r>
        <w:rPr>
          <w:sz w:val="20"/>
          <w:szCs w:val="20"/>
        </w:rPr>
        <w:t>·</w:t>
      </w:r>
      <w:r>
        <w:rPr>
          <w:sz w:val="14"/>
          <w:szCs w:val="14"/>
        </w:rPr>
        <w:t xml:space="preserve">                </w:t>
      </w:r>
      <w:r>
        <w:t>/getRecommendations</w:t>
      </w:r>
    </w:p>
    <w:p w14:paraId="0CD509A2" w14:textId="77777777" w:rsidR="00CD29DA" w:rsidRDefault="00823A7F">
      <w:pPr>
        <w:spacing w:after="0"/>
        <w:ind w:left="1440"/>
      </w:pPr>
      <w:r>
        <w:rPr>
          <w:sz w:val="20"/>
          <w:szCs w:val="20"/>
        </w:rPr>
        <w:t>·</w:t>
      </w:r>
      <w:r>
        <w:rPr>
          <w:sz w:val="14"/>
          <w:szCs w:val="14"/>
        </w:rPr>
        <w:t xml:space="preserve">                </w:t>
      </w:r>
      <w:r>
        <w:t>/getHotels</w:t>
      </w:r>
    </w:p>
    <w:p w14:paraId="0CD509A3" w14:textId="77777777" w:rsidR="00CD29DA" w:rsidRDefault="00823A7F">
      <w:pPr>
        <w:spacing w:after="0"/>
        <w:ind w:left="1440"/>
      </w:pPr>
      <w:r>
        <w:rPr>
          <w:sz w:val="20"/>
          <w:szCs w:val="20"/>
        </w:rPr>
        <w:t>·</w:t>
      </w:r>
      <w:r>
        <w:rPr>
          <w:sz w:val="14"/>
          <w:szCs w:val="14"/>
        </w:rPr>
        <w:t xml:space="preserve">                </w:t>
      </w:r>
      <w:r>
        <w:t>/postHotel</w:t>
      </w:r>
    </w:p>
    <w:p w14:paraId="0CD509A4" w14:textId="77777777" w:rsidR="00CD29DA" w:rsidRDefault="00823A7F">
      <w:pPr>
        <w:spacing w:after="0"/>
        <w:ind w:left="1440"/>
      </w:pPr>
      <w:r>
        <w:rPr>
          <w:sz w:val="20"/>
          <w:szCs w:val="20"/>
        </w:rPr>
        <w:t>·</w:t>
      </w:r>
      <w:r>
        <w:rPr>
          <w:sz w:val="14"/>
          <w:szCs w:val="14"/>
        </w:rPr>
        <w:t xml:space="preserve">                </w:t>
      </w:r>
      <w:r>
        <w:t>/getHotelsByCity</w:t>
      </w:r>
    </w:p>
    <w:p w14:paraId="0CD509A5" w14:textId="77777777" w:rsidR="00CD29DA" w:rsidRDefault="00823A7F">
      <w:pPr>
        <w:spacing w:after="0"/>
        <w:ind w:left="1440"/>
      </w:pPr>
      <w:r>
        <w:rPr>
          <w:sz w:val="20"/>
          <w:szCs w:val="20"/>
        </w:rPr>
        <w:t>·</w:t>
      </w:r>
      <w:r>
        <w:rPr>
          <w:sz w:val="14"/>
          <w:szCs w:val="14"/>
        </w:rPr>
        <w:t xml:space="preserve">                </w:t>
      </w:r>
      <w:r>
        <w:t>/getHotelById</w:t>
      </w:r>
    </w:p>
    <w:p w14:paraId="0CD509A6" w14:textId="77777777" w:rsidR="00CD29DA" w:rsidRDefault="00823A7F">
      <w:pPr>
        <w:spacing w:after="0"/>
        <w:ind w:left="1440"/>
      </w:pPr>
      <w:r>
        <w:rPr>
          <w:sz w:val="20"/>
          <w:szCs w:val="20"/>
        </w:rPr>
        <w:t>·</w:t>
      </w:r>
      <w:r>
        <w:rPr>
          <w:sz w:val="14"/>
          <w:szCs w:val="14"/>
        </w:rPr>
        <w:t xml:space="preserve">                </w:t>
      </w:r>
      <w:r>
        <w:t>/putHotel</w:t>
      </w:r>
    </w:p>
    <w:p w14:paraId="0CD509A7" w14:textId="77777777" w:rsidR="00CD29DA" w:rsidRDefault="00823A7F">
      <w:pPr>
        <w:spacing w:after="0"/>
        <w:ind w:left="1440"/>
      </w:pPr>
      <w:r>
        <w:rPr>
          <w:sz w:val="20"/>
          <w:szCs w:val="20"/>
        </w:rPr>
        <w:t>·</w:t>
      </w:r>
      <w:r>
        <w:rPr>
          <w:sz w:val="14"/>
          <w:szCs w:val="14"/>
        </w:rPr>
        <w:t xml:space="preserve">                </w:t>
      </w:r>
      <w:r>
        <w:t>/getRooms</w:t>
      </w:r>
    </w:p>
    <w:p w14:paraId="0CD509A8" w14:textId="77777777" w:rsidR="00CD29DA" w:rsidRDefault="00823A7F">
      <w:pPr>
        <w:spacing w:after="0"/>
        <w:ind w:left="1440"/>
      </w:pPr>
      <w:r>
        <w:rPr>
          <w:sz w:val="20"/>
          <w:szCs w:val="20"/>
        </w:rPr>
        <w:t>·</w:t>
      </w:r>
      <w:r>
        <w:rPr>
          <w:sz w:val="14"/>
          <w:szCs w:val="14"/>
        </w:rPr>
        <w:t xml:space="preserve">                </w:t>
      </w:r>
      <w:r>
        <w:t>/postRooms</w:t>
      </w:r>
    </w:p>
    <w:p w14:paraId="0CD509A9" w14:textId="77777777" w:rsidR="00CD29DA" w:rsidRDefault="00823A7F">
      <w:pPr>
        <w:spacing w:after="0"/>
        <w:ind w:left="1440"/>
      </w:pPr>
      <w:r>
        <w:rPr>
          <w:sz w:val="20"/>
          <w:szCs w:val="20"/>
        </w:rPr>
        <w:t>·</w:t>
      </w:r>
      <w:r>
        <w:rPr>
          <w:sz w:val="14"/>
          <w:szCs w:val="14"/>
        </w:rPr>
        <w:t xml:space="preserve">                </w:t>
      </w:r>
      <w:r>
        <w:t>/getRoomsByHotel</w:t>
      </w:r>
    </w:p>
    <w:p w14:paraId="0CD509AA" w14:textId="77777777" w:rsidR="00CD29DA" w:rsidRDefault="00823A7F">
      <w:pPr>
        <w:spacing w:after="0"/>
        <w:ind w:left="1440"/>
      </w:pPr>
      <w:r>
        <w:rPr>
          <w:sz w:val="20"/>
          <w:szCs w:val="20"/>
        </w:rPr>
        <w:t>·</w:t>
      </w:r>
      <w:r>
        <w:rPr>
          <w:sz w:val="14"/>
          <w:szCs w:val="14"/>
        </w:rPr>
        <w:t xml:space="preserve">                </w:t>
      </w:r>
      <w:r>
        <w:t>/putEditRoomInfo</w:t>
      </w:r>
    </w:p>
    <w:p w14:paraId="0CD509AB" w14:textId="77777777" w:rsidR="00CD29DA" w:rsidRDefault="00823A7F">
      <w:pPr>
        <w:spacing w:after="0"/>
        <w:ind w:left="1440"/>
      </w:pPr>
      <w:r>
        <w:rPr>
          <w:sz w:val="20"/>
          <w:szCs w:val="20"/>
        </w:rPr>
        <w:t>·</w:t>
      </w:r>
      <w:r>
        <w:rPr>
          <w:sz w:val="14"/>
          <w:szCs w:val="14"/>
        </w:rPr>
        <w:t xml:space="preserve">                </w:t>
      </w:r>
      <w:r>
        <w:t>/getSearchPlaces</w:t>
      </w:r>
    </w:p>
    <w:p w14:paraId="0CD509AC" w14:textId="77777777" w:rsidR="00CD29DA" w:rsidRDefault="00823A7F">
      <w:pPr>
        <w:spacing w:after="0"/>
        <w:ind w:left="1440"/>
      </w:pPr>
      <w:r>
        <w:rPr>
          <w:sz w:val="20"/>
          <w:szCs w:val="20"/>
        </w:rPr>
        <w:t>·</w:t>
      </w:r>
      <w:r>
        <w:rPr>
          <w:sz w:val="14"/>
          <w:szCs w:val="14"/>
        </w:rPr>
        <w:t xml:space="preserve">                </w:t>
      </w:r>
      <w:r>
        <w:t>/postReservations</w:t>
      </w:r>
    </w:p>
    <w:p w14:paraId="0CD509AD" w14:textId="77777777" w:rsidR="00CD29DA" w:rsidRDefault="00823A7F">
      <w:pPr>
        <w:spacing w:after="0"/>
        <w:ind w:left="1440"/>
      </w:pPr>
      <w:r>
        <w:rPr>
          <w:sz w:val="20"/>
          <w:szCs w:val="20"/>
        </w:rPr>
        <w:t>·</w:t>
      </w:r>
      <w:r>
        <w:rPr>
          <w:sz w:val="14"/>
          <w:szCs w:val="14"/>
        </w:rPr>
        <w:t xml:space="preserve">                </w:t>
      </w:r>
      <w:r>
        <w:t>/getAllReservationsByHotelId</w:t>
      </w:r>
    </w:p>
    <w:p w14:paraId="0CD509AE" w14:textId="77777777" w:rsidR="00CD29DA" w:rsidRDefault="00823A7F">
      <w:pPr>
        <w:spacing w:after="0"/>
        <w:ind w:left="1440"/>
      </w:pPr>
      <w:r>
        <w:rPr>
          <w:sz w:val="20"/>
          <w:szCs w:val="20"/>
        </w:rPr>
        <w:t>·</w:t>
      </w:r>
      <w:r>
        <w:rPr>
          <w:sz w:val="14"/>
          <w:szCs w:val="14"/>
        </w:rPr>
        <w:t xml:space="preserve">                </w:t>
      </w:r>
      <w:r>
        <w:t>/getReservationsByEmail</w:t>
      </w:r>
    </w:p>
    <w:p w14:paraId="0CD509AF" w14:textId="77777777" w:rsidR="00CD29DA" w:rsidRDefault="00823A7F">
      <w:pPr>
        <w:spacing w:after="0"/>
        <w:ind w:left="1440"/>
      </w:pPr>
      <w:r>
        <w:rPr>
          <w:sz w:val="20"/>
          <w:szCs w:val="20"/>
        </w:rPr>
        <w:t>·</w:t>
      </w:r>
      <w:r>
        <w:rPr>
          <w:sz w:val="14"/>
          <w:szCs w:val="14"/>
        </w:rPr>
        <w:t xml:space="preserve">                </w:t>
      </w:r>
      <w:r>
        <w:t>/putUpdateReservationsStatus</w:t>
      </w:r>
    </w:p>
    <w:p w14:paraId="0CD509B0" w14:textId="77777777" w:rsidR="00CD29DA" w:rsidRDefault="00823A7F">
      <w:pPr>
        <w:spacing w:after="0"/>
        <w:ind w:left="1440"/>
      </w:pPr>
      <w:r>
        <w:rPr>
          <w:sz w:val="20"/>
          <w:szCs w:val="20"/>
        </w:rPr>
        <w:t>·</w:t>
      </w:r>
      <w:r>
        <w:rPr>
          <w:sz w:val="14"/>
          <w:szCs w:val="14"/>
        </w:rPr>
        <w:t xml:space="preserve">                </w:t>
      </w:r>
      <w:r>
        <w:t>/getUser</w:t>
      </w:r>
    </w:p>
    <w:p w14:paraId="0CD509B1" w14:textId="77777777" w:rsidR="00CD29DA" w:rsidRDefault="00823A7F">
      <w:pPr>
        <w:spacing w:after="0"/>
        <w:ind w:left="1440"/>
      </w:pPr>
      <w:r>
        <w:rPr>
          <w:sz w:val="20"/>
          <w:szCs w:val="20"/>
        </w:rPr>
        <w:t>·</w:t>
      </w:r>
      <w:r>
        <w:rPr>
          <w:sz w:val="14"/>
          <w:szCs w:val="14"/>
        </w:rPr>
        <w:t xml:space="preserve">                </w:t>
      </w:r>
      <w:r>
        <w:t>/putUpdateProfile</w:t>
      </w:r>
    </w:p>
    <w:p w14:paraId="0CD509B2" w14:textId="77777777" w:rsidR="00CD29DA" w:rsidRDefault="00823A7F">
      <w:pPr>
        <w:spacing w:after="0"/>
        <w:ind w:left="1440"/>
      </w:pPr>
      <w:r>
        <w:rPr>
          <w:sz w:val="20"/>
          <w:szCs w:val="20"/>
        </w:rPr>
        <w:t>·</w:t>
      </w:r>
      <w:r>
        <w:rPr>
          <w:sz w:val="14"/>
          <w:szCs w:val="14"/>
        </w:rPr>
        <w:t xml:space="preserve">                </w:t>
      </w:r>
      <w:r>
        <w:t>/postSaveItinerary</w:t>
      </w:r>
    </w:p>
    <w:p w14:paraId="0CD509B3" w14:textId="77777777" w:rsidR="00CD29DA" w:rsidRDefault="00823A7F">
      <w:pPr>
        <w:spacing w:after="0"/>
        <w:ind w:left="1440"/>
      </w:pPr>
      <w:r>
        <w:rPr>
          <w:sz w:val="20"/>
          <w:szCs w:val="20"/>
        </w:rPr>
        <w:t>·</w:t>
      </w:r>
      <w:r>
        <w:rPr>
          <w:sz w:val="14"/>
          <w:szCs w:val="14"/>
        </w:rPr>
        <w:t xml:space="preserve">                </w:t>
      </w:r>
      <w:r>
        <w:t>/getUserItineraries</w:t>
      </w:r>
    </w:p>
    <w:p w14:paraId="0CD509B4" w14:textId="77777777" w:rsidR="00CD29DA" w:rsidRDefault="00823A7F">
      <w:pPr>
        <w:spacing w:after="0"/>
        <w:ind w:left="1440"/>
      </w:pPr>
      <w:r>
        <w:rPr>
          <w:sz w:val="20"/>
          <w:szCs w:val="20"/>
        </w:rPr>
        <w:t>·</w:t>
      </w:r>
      <w:r>
        <w:rPr>
          <w:sz w:val="14"/>
          <w:szCs w:val="14"/>
        </w:rPr>
        <w:t xml:space="preserve">                </w:t>
      </w:r>
      <w:r>
        <w:t>/getTestCarRentalEndpoint</w:t>
      </w:r>
    </w:p>
    <w:p w14:paraId="0CD509B5" w14:textId="77777777" w:rsidR="00CD29DA" w:rsidRDefault="00823A7F">
      <w:pPr>
        <w:spacing w:after="0"/>
        <w:ind w:left="1440"/>
      </w:pPr>
      <w:r>
        <w:rPr>
          <w:sz w:val="20"/>
          <w:szCs w:val="20"/>
        </w:rPr>
        <w:lastRenderedPageBreak/>
        <w:t>·</w:t>
      </w:r>
      <w:r>
        <w:rPr>
          <w:sz w:val="14"/>
          <w:szCs w:val="14"/>
        </w:rPr>
        <w:t xml:space="preserve">                </w:t>
      </w:r>
      <w:r>
        <w:t>/getCarRentalCompaniesByCity</w:t>
      </w:r>
    </w:p>
    <w:p w14:paraId="0CD509B6" w14:textId="77777777" w:rsidR="00CD29DA" w:rsidRDefault="00823A7F">
      <w:pPr>
        <w:spacing w:after="0"/>
        <w:ind w:left="1440"/>
      </w:pPr>
      <w:r>
        <w:rPr>
          <w:sz w:val="20"/>
          <w:szCs w:val="20"/>
        </w:rPr>
        <w:t>·</w:t>
      </w:r>
      <w:r>
        <w:rPr>
          <w:sz w:val="14"/>
          <w:szCs w:val="14"/>
        </w:rPr>
        <w:t xml:space="preserve">                </w:t>
      </w:r>
      <w:r>
        <w:t>/getCarRentalCompanyById</w:t>
      </w:r>
    </w:p>
    <w:p w14:paraId="0CD509B7" w14:textId="77777777" w:rsidR="00CD29DA" w:rsidRDefault="00823A7F">
      <w:pPr>
        <w:spacing w:after="0"/>
        <w:ind w:left="1440"/>
      </w:pPr>
      <w:r>
        <w:rPr>
          <w:sz w:val="20"/>
          <w:szCs w:val="20"/>
        </w:rPr>
        <w:t>·</w:t>
      </w:r>
      <w:r>
        <w:rPr>
          <w:sz w:val="14"/>
          <w:szCs w:val="14"/>
        </w:rPr>
        <w:t xml:space="preserve">                </w:t>
      </w:r>
      <w:r>
        <w:t>/postCreateCarRentalCompany</w:t>
      </w:r>
    </w:p>
    <w:p w14:paraId="0CD509B8" w14:textId="77777777" w:rsidR="00CD29DA" w:rsidRDefault="00823A7F">
      <w:pPr>
        <w:spacing w:after="0"/>
        <w:ind w:left="720"/>
      </w:pPr>
      <w:r>
        <w:t xml:space="preserve"> </w:t>
      </w:r>
    </w:p>
    <w:p w14:paraId="0CD509B9" w14:textId="77777777" w:rsidR="00CD29DA" w:rsidRDefault="00823A7F">
      <w:pPr>
        <w:spacing w:after="0"/>
      </w:pPr>
      <w:r>
        <w:t xml:space="preserve"> </w:t>
      </w:r>
    </w:p>
    <w:p w14:paraId="0CD509BA" w14:textId="77777777" w:rsidR="00CD29DA" w:rsidRDefault="00823A7F">
      <w:pPr>
        <w:spacing w:after="0"/>
        <w:ind w:left="1080"/>
      </w:pPr>
      <w:r>
        <w:t>2.</w:t>
      </w:r>
      <w:r>
        <w:rPr>
          <w:sz w:val="14"/>
          <w:szCs w:val="14"/>
        </w:rPr>
        <w:t xml:space="preserve">     </w:t>
      </w:r>
      <w:r>
        <w:rPr>
          <w:b/>
        </w:rPr>
        <w:t>Controllers</w:t>
      </w:r>
      <w:r>
        <w:t xml:space="preserve">:  </w:t>
      </w:r>
    </w:p>
    <w:p w14:paraId="0CD509BB" w14:textId="77777777" w:rsidR="00CD29DA" w:rsidRDefault="00823A7F">
      <w:pPr>
        <w:spacing w:after="0"/>
        <w:ind w:left="720"/>
      </w:pPr>
      <w:r>
        <w:t xml:space="preserve">Contains business logic. </w:t>
      </w:r>
    </w:p>
    <w:p w14:paraId="0CD509BC" w14:textId="77777777" w:rsidR="00CD29DA" w:rsidRDefault="00823A7F">
      <w:pPr>
        <w:spacing w:after="0"/>
        <w:ind w:left="1800"/>
      </w:pPr>
      <w:r>
        <w:t>a.</w:t>
      </w:r>
      <w:r>
        <w:rPr>
          <w:sz w:val="14"/>
          <w:szCs w:val="14"/>
        </w:rPr>
        <w:t xml:space="preserve">   </w:t>
      </w:r>
      <w:r>
        <w:rPr>
          <w:b/>
        </w:rPr>
        <w:t>AuthController</w:t>
      </w:r>
      <w:r>
        <w:t xml:space="preserve">: Handles user authentication and authorization. </w:t>
      </w:r>
    </w:p>
    <w:p w14:paraId="0CD509BD" w14:textId="77777777" w:rsidR="00CD29DA" w:rsidRDefault="00823A7F">
      <w:pPr>
        <w:spacing w:after="0"/>
        <w:ind w:left="1800"/>
      </w:pPr>
      <w:r>
        <w:t>b.</w:t>
      </w:r>
      <w:r>
        <w:rPr>
          <w:sz w:val="14"/>
          <w:szCs w:val="14"/>
        </w:rPr>
        <w:t xml:space="preserve">   </w:t>
      </w:r>
      <w:r>
        <w:rPr>
          <w:b/>
        </w:rPr>
        <w:t>ReviewController</w:t>
      </w:r>
      <w:r>
        <w:t>: Handles review creation and retrieval.</w:t>
      </w:r>
    </w:p>
    <w:p w14:paraId="0CD509BE" w14:textId="77777777" w:rsidR="00CD29DA" w:rsidRDefault="00823A7F">
      <w:pPr>
        <w:spacing w:after="0"/>
        <w:ind w:left="1800"/>
      </w:pPr>
      <w:r>
        <w:t>c.</w:t>
      </w:r>
      <w:r>
        <w:rPr>
          <w:sz w:val="14"/>
          <w:szCs w:val="14"/>
        </w:rPr>
        <w:t xml:space="preserve">    </w:t>
      </w:r>
      <w:r>
        <w:rPr>
          <w:b/>
        </w:rPr>
        <w:t>CityController</w:t>
      </w:r>
      <w:r>
        <w:t>: Handles cities retrieval.</w:t>
      </w:r>
    </w:p>
    <w:p w14:paraId="0CD509BF" w14:textId="77777777" w:rsidR="00CD29DA" w:rsidRDefault="00823A7F">
      <w:pPr>
        <w:spacing w:after="0"/>
        <w:ind w:left="1800"/>
      </w:pPr>
      <w:r>
        <w:t>d.</w:t>
      </w:r>
      <w:r>
        <w:rPr>
          <w:sz w:val="14"/>
          <w:szCs w:val="14"/>
        </w:rPr>
        <w:t xml:space="preserve">   </w:t>
      </w:r>
      <w:r>
        <w:rPr>
          <w:b/>
        </w:rPr>
        <w:t xml:space="preserve">HotelController: </w:t>
      </w:r>
      <w:r>
        <w:t>Handles hotel creation, retrieval of all hotels, retrieval of hotel through hotel name, and retrieval of the hotel through hotel admin name.</w:t>
      </w:r>
    </w:p>
    <w:p w14:paraId="0CD509C0" w14:textId="77777777" w:rsidR="00CD29DA" w:rsidRDefault="00823A7F">
      <w:pPr>
        <w:spacing w:after="0"/>
        <w:ind w:left="1800"/>
      </w:pPr>
      <w:r>
        <w:t>e.</w:t>
      </w:r>
      <w:r>
        <w:rPr>
          <w:sz w:val="14"/>
          <w:szCs w:val="14"/>
        </w:rPr>
        <w:t xml:space="preserve">    </w:t>
      </w:r>
      <w:r>
        <w:rPr>
          <w:b/>
        </w:rPr>
        <w:t xml:space="preserve">RoomController: </w:t>
      </w:r>
      <w:r>
        <w:t xml:space="preserve">Handles room creation and retrieval by hotel. </w:t>
      </w:r>
    </w:p>
    <w:p w14:paraId="0CD509C1" w14:textId="77777777" w:rsidR="00CD29DA" w:rsidRDefault="00823A7F">
      <w:pPr>
        <w:spacing w:after="0"/>
        <w:ind w:left="1800"/>
      </w:pPr>
      <w:r>
        <w:t>f.</w:t>
      </w:r>
      <w:r>
        <w:rPr>
          <w:sz w:val="14"/>
          <w:szCs w:val="14"/>
        </w:rPr>
        <w:t xml:space="preserve">     </w:t>
      </w:r>
      <w:r>
        <w:rPr>
          <w:b/>
        </w:rPr>
        <w:t xml:space="preserve">RecommendationController: </w:t>
      </w:r>
      <w:r>
        <w:t>Handles search and recommendations.</w:t>
      </w:r>
    </w:p>
    <w:p w14:paraId="0CD509C2" w14:textId="77777777" w:rsidR="00CD29DA" w:rsidRDefault="00823A7F">
      <w:pPr>
        <w:spacing w:after="0"/>
        <w:ind w:left="1800"/>
      </w:pPr>
      <w:r>
        <w:t>g.</w:t>
      </w:r>
      <w:r>
        <w:rPr>
          <w:sz w:val="14"/>
          <w:szCs w:val="14"/>
        </w:rPr>
        <w:t xml:space="preserve">    </w:t>
      </w:r>
      <w:r>
        <w:rPr>
          <w:b/>
        </w:rPr>
        <w:t xml:space="preserve">Itinerary Controller: </w:t>
      </w:r>
      <w:r>
        <w:t>creates and fetches user itineraries.</w:t>
      </w:r>
    </w:p>
    <w:p w14:paraId="0CD509C3" w14:textId="77777777" w:rsidR="00CD29DA" w:rsidRDefault="00823A7F">
      <w:pPr>
        <w:spacing w:after="0"/>
        <w:ind w:left="1800"/>
      </w:pPr>
      <w:r>
        <w:t>h.</w:t>
      </w:r>
      <w:r>
        <w:rPr>
          <w:sz w:val="14"/>
          <w:szCs w:val="14"/>
        </w:rPr>
        <w:t xml:space="preserve"> </w:t>
      </w:r>
      <w:r>
        <w:rPr>
          <w:b/>
        </w:rPr>
        <w:t xml:space="preserve">User controller: </w:t>
      </w:r>
      <w:r>
        <w:t>handles updating profile and fetching user parameters when necessary.</w:t>
      </w:r>
    </w:p>
    <w:p w14:paraId="0CD509C4" w14:textId="77777777" w:rsidR="00CD29DA" w:rsidRDefault="00823A7F">
      <w:pPr>
        <w:spacing w:after="0"/>
        <w:ind w:left="1800"/>
      </w:pPr>
      <w:r>
        <w:rPr>
          <w:b/>
        </w:rPr>
        <w:t>i.</w:t>
      </w:r>
      <w:r>
        <w:rPr>
          <w:sz w:val="14"/>
          <w:szCs w:val="14"/>
        </w:rPr>
        <w:t xml:space="preserve">   </w:t>
      </w:r>
      <w:r>
        <w:rPr>
          <w:b/>
        </w:rPr>
        <w:t xml:space="preserve">Car rental Controller: </w:t>
      </w:r>
      <w:r>
        <w:t>handles creation, fetch by city, and fetch by ID for car rental companies.</w:t>
      </w:r>
    </w:p>
    <w:p w14:paraId="0CD509C5" w14:textId="77777777" w:rsidR="00CD29DA" w:rsidRDefault="00823A7F">
      <w:pPr>
        <w:spacing w:after="0"/>
      </w:pPr>
      <w:r>
        <w:t xml:space="preserve"> </w:t>
      </w:r>
    </w:p>
    <w:p w14:paraId="0CD509C6" w14:textId="77777777" w:rsidR="00CD29DA" w:rsidRDefault="00823A7F">
      <w:pPr>
        <w:spacing w:after="0"/>
      </w:pPr>
      <w:r>
        <w:t xml:space="preserve"> </w:t>
      </w:r>
    </w:p>
    <w:p w14:paraId="0CD509C7" w14:textId="77777777" w:rsidR="00CD29DA" w:rsidRDefault="00823A7F">
      <w:pPr>
        <w:spacing w:after="0"/>
        <w:ind w:left="1080"/>
      </w:pPr>
      <w:r>
        <w:t>3.</w:t>
      </w:r>
      <w:r>
        <w:rPr>
          <w:sz w:val="14"/>
          <w:szCs w:val="14"/>
        </w:rPr>
        <w:t xml:space="preserve">     </w:t>
      </w:r>
      <w:r>
        <w:rPr>
          <w:b/>
        </w:rPr>
        <w:t>Middleware</w:t>
      </w:r>
      <w:r>
        <w:t xml:space="preserve">:  </w:t>
      </w:r>
    </w:p>
    <w:p w14:paraId="0CD509C8" w14:textId="77777777" w:rsidR="00CD29DA" w:rsidRDefault="00823A7F">
      <w:pPr>
        <w:spacing w:after="0"/>
        <w:ind w:left="720"/>
      </w:pPr>
      <w:r>
        <w:t xml:space="preserve">Intercepts requests for validation and security. </w:t>
      </w:r>
    </w:p>
    <w:p w14:paraId="0CD509C9" w14:textId="77777777" w:rsidR="00CD29DA" w:rsidRDefault="00823A7F">
      <w:pPr>
        <w:spacing w:after="0"/>
        <w:ind w:left="1800"/>
      </w:pPr>
      <w:r>
        <w:t>a.</w:t>
      </w:r>
      <w:r>
        <w:rPr>
          <w:sz w:val="14"/>
          <w:szCs w:val="14"/>
        </w:rPr>
        <w:t xml:space="preserve">     </w:t>
      </w:r>
      <w:r>
        <w:rPr>
          <w:b/>
        </w:rPr>
        <w:t>AuthMiddleware</w:t>
      </w:r>
      <w:r>
        <w:t xml:space="preserve">: Verifies authentication tokens. </w:t>
      </w:r>
    </w:p>
    <w:p w14:paraId="0CD509CA" w14:textId="77777777" w:rsidR="00CD29DA" w:rsidRDefault="00823A7F">
      <w:pPr>
        <w:spacing w:after="0"/>
      </w:pPr>
      <w:r>
        <w:t xml:space="preserve"> </w:t>
      </w:r>
    </w:p>
    <w:p w14:paraId="0CD509CB" w14:textId="77777777" w:rsidR="00CD29DA" w:rsidRDefault="00823A7F">
      <w:pPr>
        <w:spacing w:after="0"/>
      </w:pPr>
      <w:r>
        <w:t xml:space="preserve"> </w:t>
      </w:r>
    </w:p>
    <w:p w14:paraId="0CD509CC" w14:textId="77777777" w:rsidR="00CD29DA" w:rsidRDefault="00823A7F">
      <w:pPr>
        <w:spacing w:after="0"/>
        <w:ind w:left="1080"/>
      </w:pPr>
      <w:r>
        <w:t>4.</w:t>
      </w:r>
      <w:r>
        <w:rPr>
          <w:sz w:val="14"/>
          <w:szCs w:val="14"/>
        </w:rPr>
        <w:t xml:space="preserve">     </w:t>
      </w:r>
      <w:r>
        <w:rPr>
          <w:b/>
        </w:rPr>
        <w:t>Database Layer</w:t>
      </w:r>
      <w:r>
        <w:t xml:space="preserve"> </w:t>
      </w:r>
    </w:p>
    <w:p w14:paraId="0CD509CD" w14:textId="77777777" w:rsidR="00CD29DA" w:rsidRDefault="00823A7F">
      <w:pPr>
        <w:spacing w:after="0"/>
        <w:ind w:left="1440"/>
      </w:pPr>
      <w:r>
        <w:rPr>
          <w:sz w:val="20"/>
          <w:szCs w:val="20"/>
        </w:rPr>
        <w:t>·</w:t>
      </w:r>
      <w:r>
        <w:rPr>
          <w:sz w:val="14"/>
          <w:szCs w:val="14"/>
        </w:rPr>
        <w:t xml:space="preserve">  </w:t>
      </w:r>
      <w:r>
        <w:rPr>
          <w:b/>
        </w:rPr>
        <w:t>User Model</w:t>
      </w:r>
      <w:r>
        <w:t xml:space="preserve">: Stores user account information (username, email, password). </w:t>
      </w:r>
    </w:p>
    <w:p w14:paraId="0CD509CE" w14:textId="77777777" w:rsidR="00CD29DA" w:rsidRDefault="00823A7F">
      <w:pPr>
        <w:spacing w:after="0"/>
        <w:ind w:left="1440"/>
      </w:pPr>
      <w:r>
        <w:rPr>
          <w:sz w:val="20"/>
          <w:szCs w:val="20"/>
        </w:rPr>
        <w:lastRenderedPageBreak/>
        <w:t>·</w:t>
      </w:r>
      <w:r>
        <w:rPr>
          <w:sz w:val="14"/>
          <w:szCs w:val="14"/>
        </w:rPr>
        <w:t xml:space="preserve">  </w:t>
      </w:r>
      <w:r>
        <w:rPr>
          <w:b/>
        </w:rPr>
        <w:t>Review Model</w:t>
      </w:r>
      <w:r>
        <w:t xml:space="preserve">: Stores user reviews (username, place name, comment, rating). </w:t>
      </w:r>
    </w:p>
    <w:p w14:paraId="0CD509CF" w14:textId="77777777" w:rsidR="00CD29DA" w:rsidRDefault="00823A7F">
      <w:pPr>
        <w:spacing w:after="0"/>
        <w:ind w:left="1440"/>
      </w:pPr>
      <w:r>
        <w:rPr>
          <w:sz w:val="20"/>
          <w:szCs w:val="20"/>
        </w:rPr>
        <w:t>·</w:t>
      </w:r>
      <w:r>
        <w:rPr>
          <w:sz w:val="14"/>
          <w:szCs w:val="14"/>
        </w:rPr>
        <w:t xml:space="preserve"> </w:t>
      </w:r>
      <w:r>
        <w:rPr>
          <w:b/>
        </w:rPr>
        <w:t>Hotel Model</w:t>
      </w:r>
      <w:r>
        <w:t>: Stores hotel information (name, location, description, ref to rooms).</w:t>
      </w:r>
    </w:p>
    <w:p w14:paraId="0CD509D0" w14:textId="77777777" w:rsidR="00CD29DA" w:rsidRDefault="00823A7F">
      <w:pPr>
        <w:spacing w:after="0"/>
        <w:ind w:left="1440"/>
      </w:pPr>
      <w:r>
        <w:rPr>
          <w:sz w:val="20"/>
          <w:szCs w:val="20"/>
        </w:rPr>
        <w:t>·</w:t>
      </w:r>
      <w:r>
        <w:rPr>
          <w:sz w:val="14"/>
          <w:szCs w:val="14"/>
        </w:rPr>
        <w:t xml:space="preserve"> </w:t>
      </w:r>
      <w:r>
        <w:rPr>
          <w:b/>
        </w:rPr>
        <w:t>Room Model</w:t>
      </w:r>
      <w:r>
        <w:t>: Stores room information (room type, price, duplicates, number booked, available, ref to hotel).</w:t>
      </w:r>
    </w:p>
    <w:p w14:paraId="0CD509D1" w14:textId="77777777" w:rsidR="00CD29DA" w:rsidRDefault="00823A7F">
      <w:pPr>
        <w:spacing w:after="0"/>
        <w:ind w:left="1440"/>
      </w:pPr>
      <w:r>
        <w:rPr>
          <w:sz w:val="20"/>
          <w:szCs w:val="20"/>
        </w:rPr>
        <w:t>·</w:t>
      </w:r>
      <w:r>
        <w:rPr>
          <w:sz w:val="14"/>
          <w:szCs w:val="14"/>
        </w:rPr>
        <w:t xml:space="preserve">  </w:t>
      </w:r>
      <w:r>
        <w:rPr>
          <w:b/>
        </w:rPr>
        <w:t>City Model</w:t>
      </w:r>
      <w:r>
        <w:t>: Stores information about cities (name, country, description, places, food, photo URL, coordinates).</w:t>
      </w:r>
    </w:p>
    <w:p w14:paraId="0CD509D2" w14:textId="77777777" w:rsidR="00CD29DA" w:rsidRDefault="00823A7F">
      <w:pPr>
        <w:spacing w:after="0"/>
        <w:ind w:left="1440"/>
      </w:pPr>
      <w:r>
        <w:rPr>
          <w:sz w:val="20"/>
          <w:szCs w:val="20"/>
        </w:rPr>
        <w:t>·</w:t>
      </w:r>
      <w:r>
        <w:rPr>
          <w:sz w:val="14"/>
          <w:szCs w:val="14"/>
        </w:rPr>
        <w:t xml:space="preserve"> </w:t>
      </w:r>
      <w:r>
        <w:rPr>
          <w:b/>
        </w:rPr>
        <w:t>Reservation Model</w:t>
      </w:r>
      <w:r>
        <w:t>: stores reservation information for rooms for hotel admin (roomId, customer information, etc.).</w:t>
      </w:r>
    </w:p>
    <w:p w14:paraId="0CD509D3" w14:textId="77777777" w:rsidR="00CD29DA" w:rsidRDefault="00823A7F">
      <w:pPr>
        <w:spacing w:after="0"/>
        <w:ind w:left="1440"/>
      </w:pPr>
      <w:r>
        <w:rPr>
          <w:sz w:val="20"/>
          <w:szCs w:val="20"/>
        </w:rPr>
        <w:t xml:space="preserve">·  </w:t>
      </w:r>
      <w:r>
        <w:rPr>
          <w:b/>
        </w:rPr>
        <w:t>Car rental model</w:t>
      </w:r>
      <w:r>
        <w:t>: stores information about the car rental and the cars they have available.</w:t>
      </w:r>
    </w:p>
    <w:p w14:paraId="0CD509D4" w14:textId="77777777" w:rsidR="00CD29DA" w:rsidRDefault="00823A7F">
      <w:pPr>
        <w:spacing w:after="0"/>
        <w:ind w:left="1440"/>
      </w:pPr>
      <w:r>
        <w:rPr>
          <w:sz w:val="20"/>
          <w:szCs w:val="20"/>
        </w:rPr>
        <w:t>·</w:t>
      </w:r>
      <w:r>
        <w:rPr>
          <w:sz w:val="14"/>
          <w:szCs w:val="14"/>
        </w:rPr>
        <w:t xml:space="preserve">   </w:t>
      </w:r>
      <w:r>
        <w:rPr>
          <w:b/>
        </w:rPr>
        <w:t>Itinerary model</w:t>
      </w:r>
      <w:r>
        <w:t>: store the itinerary of the user.</w:t>
      </w:r>
    </w:p>
    <w:p w14:paraId="0CD509D5" w14:textId="77777777" w:rsidR="00CD29DA" w:rsidRDefault="00823A7F">
      <w:pPr>
        <w:spacing w:after="0"/>
      </w:pPr>
      <w:r>
        <w:t xml:space="preserve"> </w:t>
      </w:r>
    </w:p>
    <w:p w14:paraId="0CD509D6" w14:textId="77777777" w:rsidR="00CD29DA" w:rsidRDefault="00823A7F">
      <w:pPr>
        <w:spacing w:after="0"/>
      </w:pPr>
      <w:r>
        <w:t xml:space="preserve"> </w:t>
      </w:r>
    </w:p>
    <w:p w14:paraId="0CD509D7" w14:textId="77777777" w:rsidR="00CD29DA" w:rsidRDefault="00823A7F">
      <w:pPr>
        <w:spacing w:after="0"/>
      </w:pPr>
      <w:r>
        <w:rPr>
          <w:b/>
        </w:rPr>
        <w:t>External Services</w:t>
      </w:r>
      <w:r>
        <w:t xml:space="preserve"> </w:t>
      </w:r>
    </w:p>
    <w:p w14:paraId="0CD509D8" w14:textId="77777777" w:rsidR="00CD29DA" w:rsidRDefault="00823A7F">
      <w:pPr>
        <w:spacing w:after="0"/>
        <w:ind w:left="1080"/>
      </w:pPr>
      <w:r>
        <w:t>1.</w:t>
      </w:r>
      <w:r>
        <w:rPr>
          <w:sz w:val="14"/>
          <w:szCs w:val="14"/>
        </w:rPr>
        <w:t xml:space="preserve">     </w:t>
      </w:r>
      <w:r>
        <w:rPr>
          <w:b/>
        </w:rPr>
        <w:t>Google APIs</w:t>
      </w:r>
      <w:r>
        <w:t>: Power navigation and location-based services. As well as search</w:t>
      </w:r>
    </w:p>
    <w:p w14:paraId="0CD509D9" w14:textId="77777777" w:rsidR="00CD29DA" w:rsidRDefault="00823A7F">
      <w:pPr>
        <w:spacing w:after="0"/>
        <w:ind w:left="1080"/>
      </w:pPr>
      <w:r>
        <w:t>2.</w:t>
      </w:r>
      <w:r>
        <w:rPr>
          <w:sz w:val="14"/>
          <w:szCs w:val="14"/>
        </w:rPr>
        <w:t xml:space="preserve">     </w:t>
      </w:r>
      <w:r>
        <w:rPr>
          <w:b/>
        </w:rPr>
        <w:t>Gemini and OpenAI API</w:t>
      </w:r>
      <w:r>
        <w:t>: AI trip planning.</w:t>
      </w:r>
    </w:p>
    <w:p w14:paraId="0CD509DA" w14:textId="77777777" w:rsidR="00CD29DA" w:rsidRDefault="00823A7F">
      <w:pPr>
        <w:spacing w:after="0"/>
        <w:ind w:left="1080"/>
      </w:pPr>
      <w:r>
        <w:t>3.</w:t>
      </w:r>
      <w:r>
        <w:rPr>
          <w:sz w:val="14"/>
          <w:szCs w:val="14"/>
        </w:rPr>
        <w:t xml:space="preserve">     </w:t>
      </w:r>
      <w:r>
        <w:rPr>
          <w:b/>
        </w:rPr>
        <w:t>OpenWeatherAPI</w:t>
      </w:r>
      <w:r>
        <w:t>: temperature updates.</w:t>
      </w:r>
    </w:p>
    <w:p w14:paraId="0CD509DB" w14:textId="77777777" w:rsidR="00CD29DA" w:rsidRDefault="00CD29DA">
      <w:pPr>
        <w:pBdr>
          <w:top w:val="nil"/>
          <w:left w:val="nil"/>
          <w:bottom w:val="nil"/>
          <w:right w:val="nil"/>
          <w:between w:val="nil"/>
        </w:pBdr>
        <w:ind w:left="360"/>
      </w:pPr>
    </w:p>
    <w:p w14:paraId="0CD509DC" w14:textId="77777777" w:rsidR="00CD29DA" w:rsidRDefault="00823A7F">
      <w:pPr>
        <w:pStyle w:val="Heading2"/>
        <w:numPr>
          <w:ilvl w:val="0"/>
          <w:numId w:val="173"/>
        </w:numPr>
        <w:pPrChange w:id="158" w:author="Other Author" w:date="2025-05-19T04:59:00Z">
          <w:pPr>
            <w:pStyle w:val="Heading2"/>
            <w:numPr>
              <w:numId w:val="65"/>
            </w:numPr>
            <w:ind w:left="360" w:hanging="360"/>
          </w:pPr>
        </w:pPrChange>
      </w:pPr>
      <w:bookmarkStart w:id="159" w:name="_x36bpgn88ceq" w:colFirst="0" w:colLast="0"/>
      <w:bookmarkEnd w:id="159"/>
      <w:r>
        <w:t>Justification of the Architecture</w:t>
      </w:r>
    </w:p>
    <w:p w14:paraId="0CD509DD" w14:textId="77777777" w:rsidR="00CD29DA" w:rsidRDefault="00823A7F">
      <w:pPr>
        <w:pBdr>
          <w:top w:val="nil"/>
          <w:left w:val="nil"/>
          <w:bottom w:val="nil"/>
          <w:right w:val="nil"/>
          <w:between w:val="nil"/>
        </w:pBdr>
        <w:ind w:left="360"/>
        <w:rPr>
          <w:b/>
          <w:sz w:val="30"/>
          <w:szCs w:val="30"/>
        </w:rPr>
      </w:pPr>
      <w:r>
        <w:t>​​</w:t>
      </w:r>
      <w:r>
        <w:rPr>
          <w:b/>
          <w:sz w:val="30"/>
          <w:szCs w:val="30"/>
        </w:rPr>
        <w:t>Pros:</w:t>
      </w:r>
    </w:p>
    <w:p w14:paraId="0CD509DE" w14:textId="77777777" w:rsidR="00CD29DA" w:rsidRDefault="00823A7F">
      <w:pPr>
        <w:spacing w:before="240" w:after="240"/>
        <w:ind w:left="360"/>
        <w:jc w:val="left"/>
      </w:pPr>
      <w:r>
        <w:rPr>
          <w:b/>
        </w:rPr>
        <w:t xml:space="preserve">Separation of Concerns: </w:t>
      </w:r>
      <w:r>
        <w:t>The app’s data handling (Model), UI (View), and logic (Controller) are cleanly separated, making it easy to manage growing features without cluttering the codebase.</w:t>
      </w:r>
    </w:p>
    <w:p w14:paraId="0CD509DF" w14:textId="77777777" w:rsidR="00CD29DA" w:rsidRDefault="00823A7F">
      <w:pPr>
        <w:spacing w:before="240" w:after="240"/>
        <w:ind w:left="360"/>
        <w:jc w:val="left"/>
      </w:pPr>
      <w:r>
        <w:rPr>
          <w:b/>
        </w:rPr>
        <w:t xml:space="preserve">Ease of Maintenance and Scalability: </w:t>
      </w:r>
      <w:r>
        <w:t>Future enhancements, like adding new screens or data models, can be integrated without rewriting major parts of the code. This fits well, as the app is expected to evolve over time.</w:t>
      </w:r>
    </w:p>
    <w:p w14:paraId="0CD509E0" w14:textId="77777777" w:rsidR="00CD29DA" w:rsidRDefault="00823A7F">
      <w:pPr>
        <w:spacing w:before="240" w:after="240"/>
        <w:ind w:left="360"/>
        <w:jc w:val="left"/>
      </w:pPr>
      <w:r>
        <w:rPr>
          <w:b/>
        </w:rPr>
        <w:lastRenderedPageBreak/>
        <w:t xml:space="preserve">Parallel Development: </w:t>
      </w:r>
      <w:r>
        <w:t>Frontend and backend components can be developed simultaneously, saving time. For instance, UI designers can build Views while backend developers work on Models.</w:t>
      </w:r>
    </w:p>
    <w:p w14:paraId="0CD509E1" w14:textId="77777777" w:rsidR="00CD29DA" w:rsidRDefault="00823A7F">
      <w:pPr>
        <w:spacing w:before="240" w:after="240"/>
        <w:ind w:left="360"/>
        <w:jc w:val="left"/>
      </w:pPr>
      <w:r>
        <w:rPr>
          <w:b/>
        </w:rPr>
        <w:t xml:space="preserve">Improved Testing: </w:t>
      </w:r>
      <w:r>
        <w:t>Unit testing becomes easier, especially for the Models and Controllers, ensuring that business logic works correctly even before the Views are finalized.</w:t>
      </w:r>
    </w:p>
    <w:p w14:paraId="0CD509E2" w14:textId="77777777" w:rsidR="00CD29DA" w:rsidRDefault="00823A7F">
      <w:pPr>
        <w:spacing w:before="240" w:after="240"/>
        <w:ind w:left="360"/>
        <w:jc w:val="left"/>
      </w:pPr>
      <w:r>
        <w:rPr>
          <w:b/>
        </w:rPr>
        <w:t xml:space="preserve">Reusability of Components: </w:t>
      </w:r>
      <w:r>
        <w:t>Some parts of the app (like user authentication logic or profile display views) can be reused in different sections without duplication, speeding up development.</w:t>
      </w:r>
    </w:p>
    <w:p w14:paraId="0CD509E3" w14:textId="77777777" w:rsidR="00CD29DA" w:rsidRDefault="00823A7F">
      <w:pPr>
        <w:pStyle w:val="Heading2"/>
        <w:keepNext w:val="0"/>
        <w:keepLines w:val="0"/>
        <w:spacing w:before="360" w:after="80"/>
        <w:ind w:left="360"/>
        <w:jc w:val="left"/>
        <w:rPr>
          <w:sz w:val="34"/>
          <w:szCs w:val="34"/>
        </w:rPr>
      </w:pPr>
      <w:bookmarkStart w:id="160" w:name="_qez6v6rzougq" w:colFirst="0" w:colLast="0"/>
      <w:bookmarkEnd w:id="160"/>
      <w:r>
        <w:rPr>
          <w:sz w:val="34"/>
          <w:szCs w:val="34"/>
        </w:rPr>
        <w:t>Cons:</w:t>
      </w:r>
    </w:p>
    <w:p w14:paraId="0CD509E4" w14:textId="77777777" w:rsidR="00CD29DA" w:rsidRDefault="00823A7F">
      <w:pPr>
        <w:numPr>
          <w:ilvl w:val="0"/>
          <w:numId w:val="113"/>
        </w:numPr>
        <w:spacing w:before="240" w:after="0"/>
        <w:jc w:val="left"/>
        <w:pPrChange w:id="161" w:author="Other Author" w:date="2025-05-19T04:59:00Z">
          <w:pPr>
            <w:numPr>
              <w:numId w:val="5"/>
            </w:numPr>
            <w:spacing w:before="240" w:after="0"/>
            <w:ind w:left="720" w:hanging="360"/>
            <w:jc w:val="left"/>
          </w:pPr>
        </w:pPrChange>
      </w:pPr>
      <w:r>
        <w:rPr>
          <w:b/>
        </w:rPr>
        <w:t xml:space="preserve">Initial Complexity and Overhead: </w:t>
      </w:r>
      <w:r>
        <w:t>Setting up MVC introduces more files and layers, which can seem unnecessary for simple features or at early stages when the app is small.</w:t>
      </w:r>
    </w:p>
    <w:p w14:paraId="0CD509E5" w14:textId="77777777" w:rsidR="00CD29DA" w:rsidRDefault="00823A7F">
      <w:pPr>
        <w:numPr>
          <w:ilvl w:val="0"/>
          <w:numId w:val="113"/>
        </w:numPr>
        <w:spacing w:after="0"/>
        <w:jc w:val="left"/>
        <w:pPrChange w:id="162" w:author="Other Author" w:date="2025-05-19T04:59:00Z">
          <w:pPr>
            <w:numPr>
              <w:numId w:val="5"/>
            </w:numPr>
            <w:spacing w:after="0"/>
            <w:ind w:left="720" w:hanging="360"/>
            <w:jc w:val="left"/>
          </w:pPr>
        </w:pPrChange>
      </w:pPr>
      <w:r>
        <w:rPr>
          <w:b/>
        </w:rPr>
        <w:t xml:space="preserve">Tight Coupling between Controller and View: </w:t>
      </w:r>
      <w:r>
        <w:t>In some cases, Controllers become too dependent on specific Views, making it harder to switch UIs without refactoring.</w:t>
      </w:r>
    </w:p>
    <w:p w14:paraId="0CD509E6" w14:textId="77777777" w:rsidR="00CD29DA" w:rsidRDefault="00823A7F">
      <w:pPr>
        <w:numPr>
          <w:ilvl w:val="0"/>
          <w:numId w:val="113"/>
        </w:numPr>
        <w:spacing w:after="240"/>
        <w:jc w:val="left"/>
        <w:pPrChange w:id="163" w:author="Other Author" w:date="2025-05-19T04:59:00Z">
          <w:pPr>
            <w:numPr>
              <w:numId w:val="5"/>
            </w:numPr>
            <w:spacing w:after="240"/>
            <w:ind w:left="720" w:hanging="360"/>
            <w:jc w:val="left"/>
          </w:pPr>
        </w:pPrChange>
      </w:pPr>
      <w:r>
        <w:rPr>
          <w:b/>
        </w:rPr>
        <w:t xml:space="preserve">Boilerplate Code: </w:t>
      </w:r>
      <w:r>
        <w:t>Managing separate files for Models, Views, and Controllers can result in a lot of boilerplate code, especially for smaller features that don't benefit much from complete MVC separation.</w:t>
      </w:r>
    </w:p>
    <w:p w14:paraId="0CD509E7" w14:textId="77777777" w:rsidR="00CD29DA" w:rsidRDefault="00CD29DA">
      <w:pPr>
        <w:spacing w:before="240" w:after="240"/>
        <w:ind w:left="720"/>
        <w:jc w:val="left"/>
      </w:pPr>
    </w:p>
    <w:p w14:paraId="0CD509E8" w14:textId="77777777" w:rsidR="00CD29DA" w:rsidRDefault="00823A7F">
      <w:pPr>
        <w:pStyle w:val="Heading2"/>
        <w:numPr>
          <w:ilvl w:val="0"/>
          <w:numId w:val="173"/>
        </w:numPr>
        <w:pPrChange w:id="164" w:author="Other Author" w:date="2025-05-19T04:59:00Z">
          <w:pPr>
            <w:pStyle w:val="Heading2"/>
            <w:numPr>
              <w:numId w:val="65"/>
            </w:numPr>
            <w:ind w:left="360" w:hanging="360"/>
          </w:pPr>
        </w:pPrChange>
      </w:pPr>
      <w:r>
        <w:t>Tools and Technologies</w:t>
      </w:r>
    </w:p>
    <w:p w14:paraId="0CD509E9" w14:textId="77777777" w:rsidR="00CD29DA" w:rsidRDefault="00823A7F">
      <w:pPr>
        <w:spacing w:after="0" w:line="276" w:lineRule="auto"/>
        <w:jc w:val="left"/>
      </w:pPr>
      <w:r>
        <w:t xml:space="preserve">- </w:t>
      </w:r>
      <w:r>
        <w:rPr>
          <w:b/>
        </w:rPr>
        <w:t>React Native/ Expo</w:t>
      </w:r>
      <w:r>
        <w:t xml:space="preserve"> (v0.71): For building cross-platform mobile applications. </w:t>
      </w:r>
    </w:p>
    <w:p w14:paraId="0CD509EA" w14:textId="77777777" w:rsidR="00CD29DA" w:rsidRDefault="00823A7F">
      <w:pPr>
        <w:spacing w:after="0" w:line="276" w:lineRule="auto"/>
        <w:jc w:val="left"/>
      </w:pPr>
      <w:r>
        <w:t xml:space="preserve">- </w:t>
      </w:r>
      <w:r>
        <w:rPr>
          <w:b/>
        </w:rPr>
        <w:t>Express</w:t>
      </w:r>
      <w:r>
        <w:t xml:space="preserve"> (v4.x): For developing backend REST APIs. </w:t>
      </w:r>
    </w:p>
    <w:p w14:paraId="0CD509EB" w14:textId="77777777" w:rsidR="00CD29DA" w:rsidRDefault="00823A7F">
      <w:pPr>
        <w:spacing w:after="0" w:line="276" w:lineRule="auto"/>
        <w:jc w:val="left"/>
      </w:pPr>
      <w:r>
        <w:t xml:space="preserve">- </w:t>
      </w:r>
      <w:r>
        <w:rPr>
          <w:b/>
        </w:rPr>
        <w:t>Node.js</w:t>
      </w:r>
      <w:r>
        <w:t xml:space="preserve"> (v18.x): As the runtime environment for the backend. </w:t>
      </w:r>
    </w:p>
    <w:p w14:paraId="0CD509EC" w14:textId="77777777" w:rsidR="00CD29DA" w:rsidRDefault="00823A7F">
      <w:pPr>
        <w:spacing w:after="0" w:line="276" w:lineRule="auto"/>
        <w:jc w:val="left"/>
      </w:pPr>
      <w:r>
        <w:t xml:space="preserve">- </w:t>
      </w:r>
      <w:r>
        <w:rPr>
          <w:b/>
        </w:rPr>
        <w:t>MongoDB</w:t>
      </w:r>
      <w:r>
        <w:t xml:space="preserve"> (v6.x): For database management. </w:t>
      </w:r>
    </w:p>
    <w:p w14:paraId="0CD509ED" w14:textId="77777777" w:rsidR="00CD29DA" w:rsidRDefault="00823A7F">
      <w:pPr>
        <w:spacing w:after="0" w:line="276" w:lineRule="auto"/>
        <w:jc w:val="left"/>
      </w:pPr>
      <w:r>
        <w:t xml:space="preserve">- </w:t>
      </w:r>
      <w:r>
        <w:rPr>
          <w:b/>
        </w:rPr>
        <w:t>Mongoose</w:t>
      </w:r>
      <w:r>
        <w:t xml:space="preserve"> (v6.x): For managing MongoDB through object modeling. </w:t>
      </w:r>
    </w:p>
    <w:p w14:paraId="0CD509EE" w14:textId="77777777" w:rsidR="00CD29DA" w:rsidRDefault="00823A7F">
      <w:pPr>
        <w:spacing w:after="0" w:line="276" w:lineRule="auto"/>
        <w:jc w:val="left"/>
      </w:pPr>
      <w:r>
        <w:t xml:space="preserve">- </w:t>
      </w:r>
      <w:r>
        <w:rPr>
          <w:b/>
        </w:rPr>
        <w:t>Amazon EC2:</w:t>
      </w:r>
      <w:r>
        <w:t xml:space="preserve"> Hosting services. </w:t>
      </w:r>
    </w:p>
    <w:p w14:paraId="0CD509EF" w14:textId="77777777" w:rsidR="00CD29DA" w:rsidRDefault="00823A7F">
      <w:pPr>
        <w:spacing w:after="0" w:line="276" w:lineRule="auto"/>
        <w:jc w:val="left"/>
      </w:pPr>
      <w:r>
        <w:t xml:space="preserve">- </w:t>
      </w:r>
      <w:r>
        <w:rPr>
          <w:b/>
        </w:rPr>
        <w:t>Gemini</w:t>
      </w:r>
      <w:r>
        <w:t xml:space="preserve">: For itinerary planning. </w:t>
      </w:r>
    </w:p>
    <w:p w14:paraId="0CD509F0" w14:textId="77777777" w:rsidR="00CD29DA" w:rsidRDefault="00823A7F">
      <w:pPr>
        <w:spacing w:after="0" w:line="276" w:lineRule="auto"/>
        <w:jc w:val="left"/>
      </w:pPr>
      <w:r>
        <w:t xml:space="preserve">- </w:t>
      </w:r>
      <w:r>
        <w:rPr>
          <w:b/>
        </w:rPr>
        <w:t>Google APIs</w:t>
      </w:r>
      <w:r>
        <w:t>: For map and search functionalities.</w:t>
      </w:r>
    </w:p>
    <w:p w14:paraId="0CD509F1" w14:textId="77777777" w:rsidR="00CD29DA" w:rsidRDefault="00823A7F">
      <w:pPr>
        <w:spacing w:after="0" w:line="276" w:lineRule="auto"/>
        <w:jc w:val="left"/>
      </w:pPr>
      <w:r>
        <w:lastRenderedPageBreak/>
        <w:t xml:space="preserve">- </w:t>
      </w:r>
      <w:r>
        <w:rPr>
          <w:b/>
        </w:rPr>
        <w:t>OpenWeather API:</w:t>
      </w:r>
      <w:r>
        <w:t xml:space="preserve"> This is for live weather updates. </w:t>
      </w:r>
    </w:p>
    <w:p w14:paraId="0CD509F2" w14:textId="77777777" w:rsidR="00CD29DA" w:rsidRDefault="00823A7F">
      <w:pPr>
        <w:spacing w:after="0" w:line="276" w:lineRule="auto"/>
        <w:jc w:val="left"/>
      </w:pPr>
      <w:r>
        <w:t xml:space="preserve">- </w:t>
      </w:r>
      <w:r>
        <w:rPr>
          <w:b/>
        </w:rPr>
        <w:t>GitHub:</w:t>
      </w:r>
      <w:r>
        <w:t xml:space="preserve"> This is for version control and collaboration. </w:t>
      </w:r>
    </w:p>
    <w:p w14:paraId="0CD509F3" w14:textId="77777777" w:rsidR="00CD29DA" w:rsidRDefault="00823A7F">
      <w:pPr>
        <w:spacing w:after="0" w:line="276" w:lineRule="auto"/>
        <w:jc w:val="left"/>
        <w:sectPr w:rsidR="00CD29DA">
          <w:footerReference w:type="default" r:id="rId11"/>
          <w:pgSz w:w="12240" w:h="15840"/>
          <w:pgMar w:top="2601" w:right="1440" w:bottom="1440" w:left="1440" w:header="720" w:footer="720" w:gutter="0"/>
          <w:cols w:space="720"/>
          <w:titlePg/>
        </w:sectPr>
      </w:pPr>
      <w:r>
        <w:t xml:space="preserve">- </w:t>
      </w:r>
      <w:r>
        <w:rPr>
          <w:b/>
        </w:rPr>
        <w:t>GitHub Boards:</w:t>
      </w:r>
      <w:r>
        <w:t xml:space="preserve"> These are for project management and issue tracking. </w:t>
      </w:r>
    </w:p>
    <w:p w14:paraId="0CD509F4" w14:textId="77777777" w:rsidR="00CD29DA" w:rsidRDefault="00CD29DA">
      <w:pPr>
        <w:pStyle w:val="Heading1"/>
        <w:jc w:val="left"/>
        <w:rPr>
          <w:rFonts w:ascii="Calibri" w:eastAsia="Calibri" w:hAnsi="Calibri" w:cs="Calibri"/>
        </w:rPr>
      </w:pPr>
      <w:bookmarkStart w:id="167" w:name="_ez7holgrc9nw" w:colFirst="0" w:colLast="0"/>
      <w:bookmarkEnd w:id="167"/>
    </w:p>
    <w:p w14:paraId="0CD509F5" w14:textId="77777777" w:rsidR="00CD29DA" w:rsidRDefault="00823A7F">
      <w:pPr>
        <w:pStyle w:val="Heading1"/>
        <w:numPr>
          <w:ilvl w:val="0"/>
          <w:numId w:val="172"/>
        </w:numPr>
        <w:pPrChange w:id="168" w:author="Other Author" w:date="2025-05-19T04:59:00Z">
          <w:pPr>
            <w:pStyle w:val="Heading1"/>
            <w:numPr>
              <w:numId w:val="64"/>
            </w:numPr>
            <w:ind w:left="360" w:hanging="360"/>
          </w:pPr>
        </w:pPrChange>
      </w:pPr>
      <w:r>
        <w:t>Requirements Specifications</w:t>
      </w:r>
    </w:p>
    <w:p w14:paraId="0CD509F6" w14:textId="77777777" w:rsidR="00CD29DA" w:rsidRDefault="00823A7F">
      <w:r>
        <w:t>Our System involves 3 main users: primary users, hotel admins, car rental companies. Each of them have their own use cases, but the hotel admin and car rental companies resonate more in terms of their features. The application is basically designed to give the users an all in one platform to plan their trips smoothly. It includes features like online payment, navigation, weather track, hotel reservations, car booking, and contacting the hotel and car rental staff. Apart from these, we have included the other features such as reviewing the details of places, generating trip itineraries through AI integrated, checking g reviews and giving reviews etc.</w:t>
      </w:r>
    </w:p>
    <w:p w14:paraId="0CD509F7" w14:textId="77777777" w:rsidR="00CD29DA" w:rsidRDefault="00CD29DA"/>
    <w:p w14:paraId="0CD509F8" w14:textId="77777777" w:rsidR="00CD29DA" w:rsidRDefault="00CD29DA"/>
    <w:p w14:paraId="0CD509F9" w14:textId="77777777" w:rsidR="00CD29DA" w:rsidRDefault="00CD29DA"/>
    <w:p w14:paraId="0CD509FA" w14:textId="77777777" w:rsidR="00CD29DA" w:rsidRDefault="00CD29DA"/>
    <w:p w14:paraId="0CD509FB" w14:textId="77777777" w:rsidR="00CD29DA" w:rsidRDefault="00CD29DA"/>
    <w:p w14:paraId="0CD509FC" w14:textId="77777777" w:rsidR="00CD29DA" w:rsidRDefault="00CD29DA"/>
    <w:p w14:paraId="0CD509FD" w14:textId="77777777" w:rsidR="00CD29DA" w:rsidRDefault="00CD29DA"/>
    <w:p w14:paraId="0CD509FE" w14:textId="77777777" w:rsidR="00CD29DA" w:rsidRDefault="00CD29DA"/>
    <w:p w14:paraId="0CD509FF" w14:textId="77777777" w:rsidR="00CD29DA" w:rsidRDefault="00CD29DA"/>
    <w:p w14:paraId="0CD50A00" w14:textId="77777777" w:rsidR="00CD29DA" w:rsidRDefault="00CD29DA"/>
    <w:p w14:paraId="0CD50A01" w14:textId="77777777" w:rsidR="00CD29DA" w:rsidRDefault="00CD29DA"/>
    <w:p w14:paraId="0CD50A02" w14:textId="77777777" w:rsidR="00CD29DA" w:rsidRDefault="00CD29DA"/>
    <w:p w14:paraId="0CD50A03" w14:textId="77777777" w:rsidR="00CD29DA" w:rsidRDefault="00CD29DA"/>
    <w:p w14:paraId="0CD50A04" w14:textId="77777777" w:rsidR="00CD29DA" w:rsidRDefault="00823A7F">
      <w:pPr>
        <w:pStyle w:val="Heading2"/>
        <w:numPr>
          <w:ilvl w:val="0"/>
          <w:numId w:val="164"/>
        </w:numPr>
        <w:pPrChange w:id="169" w:author="Other Author" w:date="2025-05-19T04:59:00Z">
          <w:pPr>
            <w:pStyle w:val="Heading2"/>
            <w:numPr>
              <w:numId w:val="56"/>
            </w:numPr>
            <w:ind w:left="360" w:hanging="360"/>
          </w:pPr>
        </w:pPrChange>
      </w:pPr>
      <w:r>
        <w:lastRenderedPageBreak/>
        <w:t>Use Cases</w:t>
      </w:r>
    </w:p>
    <w:p w14:paraId="0CD50A05" w14:textId="77777777" w:rsidR="00CD29DA" w:rsidRDefault="00823A7F">
      <w:r>
        <w:rPr>
          <w:noProof/>
        </w:rPr>
        <w:drawing>
          <wp:inline distT="114300" distB="114300" distL="114300" distR="114300" wp14:anchorId="0CD50DAD" wp14:editId="0CD50DAE">
            <wp:extent cx="5810250" cy="4433888"/>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810250" cy="4433888"/>
                    </a:xfrm>
                    <a:prstGeom prst="rect">
                      <a:avLst/>
                    </a:prstGeom>
                    <a:ln/>
                  </pic:spPr>
                </pic:pic>
              </a:graphicData>
            </a:graphic>
          </wp:inline>
        </w:drawing>
      </w:r>
    </w:p>
    <w:p w14:paraId="0CD50A06" w14:textId="77777777" w:rsidR="00CD29DA" w:rsidRDefault="00823A7F">
      <w:pPr>
        <w:rPr>
          <w:b/>
        </w:rPr>
      </w:pPr>
      <w:r>
        <w:rPr>
          <w:b/>
        </w:rPr>
        <w:t>Note: The Car rental company use case would be the same as that of the hotel admin. They would interact with customers and the system in the same way with similar use cases.</w:t>
      </w:r>
    </w:p>
    <w:p w14:paraId="0CD50A07" w14:textId="77777777" w:rsidR="00CD29DA" w:rsidRDefault="00CD29DA"/>
    <w:p w14:paraId="0CD50A08" w14:textId="76BC4ADD" w:rsidR="00CD29DA" w:rsidRDefault="00823A7F">
      <w:pPr>
        <w:rPr>
          <w:b/>
          <w:rPrChange w:id="170" w:author="Other Author" w:date="2025-05-19T04:59:00Z">
            <w:rPr>
              <w:b/>
              <w:color w:val="FF0000"/>
            </w:rPr>
          </w:rPrChange>
        </w:rPr>
      </w:pPr>
      <w:r>
        <w:rPr>
          <w:b/>
          <w:rPrChange w:id="171" w:author="Other Author" w:date="2025-05-19T04:59:00Z">
            <w:rPr>
              <w:b/>
              <w:color w:val="FF0000"/>
            </w:rPr>
          </w:rPrChange>
        </w:rPr>
        <w:t>10 Core Use Cases:</w:t>
      </w:r>
      <w:del w:id="172" w:author="Other Author" w:date="2025-05-19T04:59:00Z">
        <w:r>
          <w:rPr>
            <w:b/>
            <w:color w:val="FF0000"/>
          </w:rPr>
          <w:delText xml:space="preserve"> (FORMAT CHANGED HERE)</w:delText>
        </w:r>
      </w:del>
    </w:p>
    <w:p w14:paraId="0CD50A09" w14:textId="77777777" w:rsidR="00CD29DA" w:rsidRDefault="00823A7F">
      <w:pPr>
        <w:rPr>
          <w:b/>
        </w:rPr>
      </w:pPr>
      <w:r>
        <w:rPr>
          <w:b/>
        </w:rPr>
        <w:t>UC-001</w:t>
      </w:r>
    </w:p>
    <w:p w14:paraId="0CD50A0A" w14:textId="77777777" w:rsidR="00CD29DA" w:rsidRDefault="00823A7F">
      <w:pPr>
        <w:rPr>
          <w:b/>
        </w:rPr>
      </w:pPr>
      <w:r>
        <w:rPr>
          <w:rFonts w:ascii="Cardo" w:eastAsia="Cardo" w:hAnsi="Cardo" w:cs="Cardo"/>
        </w:rPr>
        <w:t xml:space="preserve">⦁ </w:t>
      </w:r>
      <w:r>
        <w:rPr>
          <w:b/>
        </w:rPr>
        <w:t>Create account</w:t>
      </w:r>
    </w:p>
    <w:p w14:paraId="0CD50A0B" w14:textId="77777777" w:rsidR="00CD29DA" w:rsidRDefault="00823A7F">
      <w:r>
        <w:rPr>
          <w:b/>
        </w:rPr>
        <w:t>Purpose</w:t>
      </w:r>
      <w:r>
        <w:t>: The customer creates an account to use the app’s features.</w:t>
      </w:r>
    </w:p>
    <w:p w14:paraId="0CD50A0C" w14:textId="77777777" w:rsidR="00CD29DA" w:rsidRDefault="00823A7F">
      <w:r>
        <w:rPr>
          <w:b/>
        </w:rPr>
        <w:t>Pre-conditions</w:t>
      </w:r>
      <w:r>
        <w:t>: The app must be installed on the customer’s device, and the user must have a valid email address.</w:t>
      </w:r>
    </w:p>
    <w:p w14:paraId="0CD50A0D" w14:textId="77777777" w:rsidR="00CD29DA" w:rsidRDefault="00823A7F">
      <w:r>
        <w:rPr>
          <w:b/>
        </w:rPr>
        <w:t>Post-conditions:</w:t>
      </w:r>
      <w:r>
        <w:t xml:space="preserve"> The account is created successfully, and the customer is logged in.</w:t>
      </w:r>
    </w:p>
    <w:p w14:paraId="0CD50A0E" w14:textId="77777777" w:rsidR="00CD29DA" w:rsidRDefault="00CD29DA"/>
    <w:p w14:paraId="0CD50A0F" w14:textId="77777777" w:rsidR="00CD29DA" w:rsidRDefault="00823A7F">
      <w:pPr>
        <w:rPr>
          <w:b/>
        </w:rPr>
      </w:pPr>
      <w:r>
        <w:rPr>
          <w:b/>
        </w:rPr>
        <w:t>Typical Course of Action</w:t>
      </w:r>
    </w:p>
    <w:p w14:paraId="0CD50A10" w14:textId="77777777" w:rsidR="00CD29DA" w:rsidRDefault="00823A7F">
      <w:r>
        <w:rPr>
          <w:rFonts w:ascii="Cardo" w:eastAsia="Cardo" w:hAnsi="Cardo" w:cs="Cardo"/>
        </w:rPr>
        <w:t>⦁</w:t>
      </w:r>
      <w:r>
        <w:rPr>
          <w:rFonts w:ascii="Cardo" w:eastAsia="Cardo" w:hAnsi="Cardo" w:cs="Cardo"/>
        </w:rPr>
        <w:tab/>
        <w:t>The customer opens the app and selects the "Sign Up" option.</w:t>
      </w:r>
    </w:p>
    <w:p w14:paraId="0CD50A11" w14:textId="77777777" w:rsidR="00CD29DA" w:rsidRDefault="00823A7F">
      <w:r>
        <w:rPr>
          <w:rFonts w:ascii="Cardo" w:eastAsia="Cardo" w:hAnsi="Cardo" w:cs="Cardo"/>
        </w:rPr>
        <w:t>⦁</w:t>
      </w:r>
      <w:r>
        <w:rPr>
          <w:rFonts w:ascii="Cardo" w:eastAsia="Cardo" w:hAnsi="Cardo" w:cs="Cardo"/>
        </w:rPr>
        <w:tab/>
        <w:t>The app prompts the customer to enter their email, name, and password.</w:t>
      </w:r>
    </w:p>
    <w:p w14:paraId="0CD50A12" w14:textId="77777777" w:rsidR="00CD29DA" w:rsidRDefault="00823A7F">
      <w:r>
        <w:rPr>
          <w:rFonts w:ascii="Cardo" w:eastAsia="Cardo" w:hAnsi="Cardo" w:cs="Cardo"/>
        </w:rPr>
        <w:t>⦁</w:t>
      </w:r>
      <w:r>
        <w:rPr>
          <w:rFonts w:ascii="Cardo" w:eastAsia="Cardo" w:hAnsi="Cardo" w:cs="Cardo"/>
        </w:rPr>
        <w:tab/>
        <w:t>The customer enters the required information.</w:t>
      </w:r>
    </w:p>
    <w:p w14:paraId="0CD50A13" w14:textId="77777777" w:rsidR="00CD29DA" w:rsidRDefault="00823A7F">
      <w:r>
        <w:rPr>
          <w:rFonts w:ascii="Cardo" w:eastAsia="Cardo" w:hAnsi="Cardo" w:cs="Cardo"/>
        </w:rPr>
        <w:t>⦁</w:t>
      </w:r>
      <w:r>
        <w:rPr>
          <w:rFonts w:ascii="Cardo" w:eastAsia="Cardo" w:hAnsi="Cardo" w:cs="Cardo"/>
        </w:rPr>
        <w:tab/>
        <w:t>The app sends a verification code to the provided email address.</w:t>
      </w:r>
    </w:p>
    <w:p w14:paraId="0CD50A14" w14:textId="77777777" w:rsidR="00CD29DA" w:rsidRDefault="00823A7F">
      <w:r>
        <w:rPr>
          <w:rFonts w:ascii="Cardo" w:eastAsia="Cardo" w:hAnsi="Cardo" w:cs="Cardo"/>
        </w:rPr>
        <w:t>⦁</w:t>
      </w:r>
      <w:r>
        <w:rPr>
          <w:rFonts w:ascii="Cardo" w:eastAsia="Cardo" w:hAnsi="Cardo" w:cs="Cardo"/>
        </w:rPr>
        <w:tab/>
        <w:t>The customer enters the verification code.</w:t>
      </w:r>
    </w:p>
    <w:p w14:paraId="0CD50A15" w14:textId="77777777" w:rsidR="00CD29DA" w:rsidRDefault="00823A7F">
      <w:r>
        <w:rPr>
          <w:rFonts w:ascii="Cardo" w:eastAsia="Cardo" w:hAnsi="Cardo" w:cs="Cardo"/>
        </w:rPr>
        <w:t>⦁</w:t>
      </w:r>
      <w:r>
        <w:rPr>
          <w:rFonts w:ascii="Cardo" w:eastAsia="Cardo" w:hAnsi="Cardo" w:cs="Cardo"/>
        </w:rPr>
        <w:tab/>
        <w:t>The system verifies the code, creates the account, and logs the customer in.</w:t>
      </w:r>
    </w:p>
    <w:p w14:paraId="0CD50A16" w14:textId="77777777" w:rsidR="00CD29DA" w:rsidRDefault="00823A7F">
      <w:r>
        <w:rPr>
          <w:rFonts w:ascii="Cardo" w:eastAsia="Cardo" w:hAnsi="Cardo" w:cs="Cardo"/>
        </w:rPr>
        <w:t>⦁</w:t>
      </w:r>
      <w:r>
        <w:rPr>
          <w:rFonts w:ascii="Cardo" w:eastAsia="Cardo" w:hAnsi="Cardo" w:cs="Cardo"/>
        </w:rPr>
        <w:tab/>
        <w:t>The use case ends.</w:t>
      </w:r>
    </w:p>
    <w:p w14:paraId="0CD50A17" w14:textId="77777777" w:rsidR="00CD29DA" w:rsidRDefault="00823A7F">
      <w:pPr>
        <w:rPr>
          <w:b/>
        </w:rPr>
      </w:pPr>
      <w:r>
        <w:rPr>
          <w:b/>
        </w:rPr>
        <w:t>Alternate Courses of Action</w:t>
      </w:r>
    </w:p>
    <w:p w14:paraId="0CD50A18" w14:textId="77777777" w:rsidR="00CD29DA" w:rsidRDefault="00823A7F">
      <w:r>
        <w:rPr>
          <w:rFonts w:ascii="Cardo" w:eastAsia="Cardo" w:hAnsi="Cardo" w:cs="Cardo"/>
        </w:rPr>
        <w:t>⦁</w:t>
      </w:r>
      <w:r>
        <w:rPr>
          <w:rFonts w:ascii="Cardo" w:eastAsia="Cardo" w:hAnsi="Cardo" w:cs="Cardo"/>
        </w:rPr>
        <w:tab/>
        <w:t>In step 5, if the customer does not receive the verification code, they can request the system to resend the code.</w:t>
      </w:r>
    </w:p>
    <w:p w14:paraId="0CD50A19" w14:textId="77777777" w:rsidR="00CD29DA" w:rsidRDefault="00823A7F">
      <w:r>
        <w:rPr>
          <w:rFonts w:ascii="Cardo" w:eastAsia="Cardo" w:hAnsi="Cardo" w:cs="Cardo"/>
        </w:rPr>
        <w:t>⦁</w:t>
      </w:r>
      <w:r>
        <w:rPr>
          <w:rFonts w:ascii="Cardo" w:eastAsia="Cardo" w:hAnsi="Cardo" w:cs="Cardo"/>
        </w:rPr>
        <w:tab/>
        <w:t>The customer can cancel the account creation at any time and exit the process.</w:t>
      </w:r>
    </w:p>
    <w:p w14:paraId="0CD50A1A" w14:textId="77777777" w:rsidR="00CD29DA" w:rsidRDefault="00823A7F">
      <w:r>
        <w:t>Step#</w:t>
      </w:r>
      <w:r>
        <w:tab/>
        <w:t>Exception Paths</w:t>
      </w:r>
    </w:p>
    <w:p w14:paraId="0CD50A1B" w14:textId="77777777" w:rsidR="00CD29DA" w:rsidRDefault="00823A7F">
      <w:r>
        <w:rPr>
          <w:rFonts w:ascii="Cardo" w:eastAsia="Cardo" w:hAnsi="Cardo" w:cs="Cardo"/>
        </w:rPr>
        <w:t>⦁</w:t>
      </w:r>
      <w:r>
        <w:rPr>
          <w:rFonts w:ascii="Cardo" w:eastAsia="Cardo" w:hAnsi="Cardo" w:cs="Cardo"/>
        </w:rPr>
        <w:tab/>
        <w:t>In step 4, if the email is already registered, the app displays an error message and requests the customer to use a different email.</w:t>
      </w:r>
    </w:p>
    <w:p w14:paraId="0CD50A1C" w14:textId="77777777" w:rsidR="00CD29DA" w:rsidRDefault="00823A7F">
      <w:r>
        <w:rPr>
          <w:rFonts w:ascii="Cardo" w:eastAsia="Cardo" w:hAnsi="Cardo" w:cs="Cardo"/>
        </w:rPr>
        <w:t>⦁</w:t>
      </w:r>
      <w:r>
        <w:rPr>
          <w:rFonts w:ascii="Cardo" w:eastAsia="Cardo" w:hAnsi="Cardo" w:cs="Cardo"/>
        </w:rPr>
        <w:tab/>
        <w:t>In step 6, if the verification code is incorrect, the app displays an error and asks the customer to re-enter the code.</w:t>
      </w:r>
    </w:p>
    <w:p w14:paraId="0CD50A1D" w14:textId="77777777" w:rsidR="00CD29DA" w:rsidRDefault="00CD29DA"/>
    <w:p w14:paraId="0CD50A1E" w14:textId="77777777" w:rsidR="00CD29DA" w:rsidRDefault="00823A7F">
      <w:pPr>
        <w:rPr>
          <w:b/>
        </w:rPr>
      </w:pPr>
      <w:r>
        <w:rPr>
          <w:b/>
        </w:rPr>
        <w:t>UC-002</w:t>
      </w:r>
    </w:p>
    <w:p w14:paraId="0CD50A1F" w14:textId="77777777" w:rsidR="00CD29DA" w:rsidRDefault="00823A7F">
      <w:pPr>
        <w:rPr>
          <w:b/>
        </w:rPr>
      </w:pPr>
      <w:r>
        <w:rPr>
          <w:rFonts w:ascii="Cardo" w:eastAsia="Cardo" w:hAnsi="Cardo" w:cs="Cardo"/>
        </w:rPr>
        <w:t>⦁</w:t>
      </w:r>
      <w:r>
        <w:rPr>
          <w:rFonts w:ascii="Cardo" w:eastAsia="Cardo" w:hAnsi="Cardo" w:cs="Cardo"/>
        </w:rPr>
        <w:tab/>
      </w:r>
      <w:r>
        <w:rPr>
          <w:b/>
        </w:rPr>
        <w:t>Log in</w:t>
      </w:r>
    </w:p>
    <w:p w14:paraId="0CD50A20" w14:textId="77777777" w:rsidR="00CD29DA" w:rsidRDefault="00823A7F">
      <w:r>
        <w:rPr>
          <w:b/>
        </w:rPr>
        <w:t>Purpose</w:t>
      </w:r>
      <w:r>
        <w:t>: The customer logs in to their account to access app features.</w:t>
      </w:r>
    </w:p>
    <w:p w14:paraId="0CD50A21" w14:textId="77777777" w:rsidR="00CD29DA" w:rsidRDefault="00823A7F">
      <w:r>
        <w:rPr>
          <w:b/>
        </w:rPr>
        <w:lastRenderedPageBreak/>
        <w:t xml:space="preserve">Pre-conditions: </w:t>
      </w:r>
      <w:r>
        <w:t>The user must already have an account with a valid email and password.</w:t>
      </w:r>
    </w:p>
    <w:p w14:paraId="0CD50A22" w14:textId="77777777" w:rsidR="00CD29DA" w:rsidRDefault="00823A7F">
      <w:r>
        <w:rPr>
          <w:b/>
        </w:rPr>
        <w:t>Post-conditions:</w:t>
      </w:r>
      <w:r>
        <w:t xml:space="preserve"> The customer is logged in successfully.</w:t>
      </w:r>
    </w:p>
    <w:p w14:paraId="0CD50A23" w14:textId="77777777" w:rsidR="00CD29DA" w:rsidRDefault="00CD29DA"/>
    <w:p w14:paraId="0CD50A24" w14:textId="77777777" w:rsidR="00CD29DA" w:rsidRDefault="00823A7F">
      <w:pPr>
        <w:rPr>
          <w:b/>
        </w:rPr>
      </w:pPr>
      <w:r>
        <w:rPr>
          <w:b/>
        </w:rPr>
        <w:t>Typical Course of Action</w:t>
      </w:r>
    </w:p>
    <w:p w14:paraId="0CD50A25" w14:textId="77777777" w:rsidR="00CD29DA" w:rsidRDefault="00823A7F">
      <w:pPr>
        <w:numPr>
          <w:ilvl w:val="0"/>
          <w:numId w:val="204"/>
        </w:numPr>
        <w:spacing w:after="0"/>
        <w:pPrChange w:id="173" w:author="Other Author" w:date="2025-05-19T04:59:00Z">
          <w:pPr>
            <w:numPr>
              <w:numId w:val="96"/>
            </w:numPr>
            <w:spacing w:after="0"/>
            <w:ind w:left="720" w:hanging="360"/>
          </w:pPr>
        </w:pPrChange>
      </w:pPr>
      <w:r>
        <w:t>The customer opens the app and selects the "Log In" option.</w:t>
      </w:r>
    </w:p>
    <w:p w14:paraId="0CD50A26" w14:textId="77777777" w:rsidR="00CD29DA" w:rsidRDefault="00823A7F">
      <w:pPr>
        <w:numPr>
          <w:ilvl w:val="0"/>
          <w:numId w:val="204"/>
        </w:numPr>
        <w:spacing w:after="0"/>
        <w:pPrChange w:id="174" w:author="Other Author" w:date="2025-05-19T04:59:00Z">
          <w:pPr>
            <w:numPr>
              <w:numId w:val="96"/>
            </w:numPr>
            <w:spacing w:after="0"/>
            <w:ind w:left="720" w:hanging="360"/>
          </w:pPr>
        </w:pPrChange>
      </w:pPr>
      <w:r>
        <w:t>The app prompts the customer to enter their email and password.</w:t>
      </w:r>
    </w:p>
    <w:p w14:paraId="0CD50A27" w14:textId="77777777" w:rsidR="00CD29DA" w:rsidRDefault="00823A7F">
      <w:pPr>
        <w:numPr>
          <w:ilvl w:val="0"/>
          <w:numId w:val="204"/>
        </w:numPr>
        <w:spacing w:after="0"/>
        <w:pPrChange w:id="175" w:author="Other Author" w:date="2025-05-19T04:59:00Z">
          <w:pPr>
            <w:numPr>
              <w:numId w:val="96"/>
            </w:numPr>
            <w:spacing w:after="0"/>
            <w:ind w:left="720" w:hanging="360"/>
          </w:pPr>
        </w:pPrChange>
      </w:pPr>
      <w:r>
        <w:t>The customer enters their credentials.</w:t>
      </w:r>
    </w:p>
    <w:p w14:paraId="0CD50A28" w14:textId="77777777" w:rsidR="00CD29DA" w:rsidRDefault="00823A7F">
      <w:pPr>
        <w:numPr>
          <w:ilvl w:val="0"/>
          <w:numId w:val="204"/>
        </w:numPr>
        <w:spacing w:after="0"/>
        <w:pPrChange w:id="176" w:author="Other Author" w:date="2025-05-19T04:59:00Z">
          <w:pPr>
            <w:numPr>
              <w:numId w:val="96"/>
            </w:numPr>
            <w:spacing w:after="0"/>
            <w:ind w:left="720" w:hanging="360"/>
          </w:pPr>
        </w:pPrChange>
      </w:pPr>
      <w:r>
        <w:t>The system checks the credentials and logs the customer in.</w:t>
      </w:r>
    </w:p>
    <w:p w14:paraId="0CD50A29" w14:textId="77777777" w:rsidR="00CD29DA" w:rsidRDefault="00823A7F">
      <w:pPr>
        <w:numPr>
          <w:ilvl w:val="0"/>
          <w:numId w:val="204"/>
        </w:numPr>
        <w:pPrChange w:id="177" w:author="Other Author" w:date="2025-05-19T04:59:00Z">
          <w:pPr>
            <w:numPr>
              <w:numId w:val="96"/>
            </w:numPr>
            <w:ind w:left="720" w:hanging="360"/>
          </w:pPr>
        </w:pPrChange>
      </w:pPr>
      <w:r>
        <w:t>The use case ends.</w:t>
      </w:r>
    </w:p>
    <w:p w14:paraId="0CD50A2A" w14:textId="77777777" w:rsidR="00CD29DA" w:rsidRDefault="00823A7F">
      <w:pPr>
        <w:rPr>
          <w:b/>
        </w:rPr>
      </w:pPr>
      <w:r>
        <w:rPr>
          <w:b/>
        </w:rPr>
        <w:t>Alternate Courses of Action</w:t>
      </w:r>
    </w:p>
    <w:p w14:paraId="0CD50A2B" w14:textId="77777777" w:rsidR="00CD29DA" w:rsidRDefault="00823A7F">
      <w:pPr>
        <w:numPr>
          <w:ilvl w:val="0"/>
          <w:numId w:val="197"/>
        </w:numPr>
        <w:pPrChange w:id="178" w:author="Other Author" w:date="2025-05-19T04:59:00Z">
          <w:pPr>
            <w:numPr>
              <w:numId w:val="89"/>
            </w:numPr>
            <w:ind w:left="720" w:hanging="360"/>
          </w:pPr>
        </w:pPrChange>
      </w:pPr>
      <w:r>
        <w:t>If the customer has forgotten their password, they can request a password reset link via email.</w:t>
      </w:r>
    </w:p>
    <w:p w14:paraId="0CD50A2C" w14:textId="77777777" w:rsidR="00CD29DA" w:rsidRDefault="00823A7F">
      <w:pPr>
        <w:rPr>
          <w:b/>
        </w:rPr>
      </w:pPr>
      <w:r>
        <w:rPr>
          <w:b/>
        </w:rPr>
        <w:t>Exception Paths</w:t>
      </w:r>
    </w:p>
    <w:p w14:paraId="0CD50A2D" w14:textId="77777777" w:rsidR="00CD29DA" w:rsidRDefault="00823A7F">
      <w:pPr>
        <w:numPr>
          <w:ilvl w:val="0"/>
          <w:numId w:val="131"/>
        </w:numPr>
        <w:pPrChange w:id="179" w:author="Other Author" w:date="2025-05-19T04:59:00Z">
          <w:pPr>
            <w:numPr>
              <w:numId w:val="23"/>
            </w:numPr>
            <w:ind w:left="720" w:hanging="360"/>
          </w:pPr>
        </w:pPrChange>
      </w:pPr>
      <w:r>
        <w:t>If the email or password is incorrect, the system displays an error and asks the customer to retry.</w:t>
      </w:r>
    </w:p>
    <w:p w14:paraId="0CD50A2E" w14:textId="77777777" w:rsidR="00CD29DA" w:rsidRDefault="00CD29DA"/>
    <w:p w14:paraId="0CD50A2F" w14:textId="77777777" w:rsidR="00CD29DA" w:rsidRDefault="00823A7F">
      <w:pPr>
        <w:rPr>
          <w:b/>
        </w:rPr>
      </w:pPr>
      <w:r>
        <w:rPr>
          <w:b/>
        </w:rPr>
        <w:t>UC-003</w:t>
      </w:r>
    </w:p>
    <w:p w14:paraId="0CD50A30" w14:textId="77777777" w:rsidR="00CD29DA" w:rsidRDefault="00823A7F">
      <w:pPr>
        <w:rPr>
          <w:b/>
        </w:rPr>
      </w:pPr>
      <w:r>
        <w:rPr>
          <w:rFonts w:ascii="Cardo" w:eastAsia="Cardo" w:hAnsi="Cardo" w:cs="Cardo"/>
        </w:rPr>
        <w:t xml:space="preserve">⦁ </w:t>
      </w:r>
      <w:r>
        <w:rPr>
          <w:b/>
        </w:rPr>
        <w:t>Book hotel</w:t>
      </w:r>
    </w:p>
    <w:p w14:paraId="0CD50A31" w14:textId="77777777" w:rsidR="00CD29DA" w:rsidRDefault="00823A7F">
      <w:r>
        <w:rPr>
          <w:b/>
        </w:rPr>
        <w:t>Purpose:</w:t>
      </w:r>
      <w:r>
        <w:t xml:space="preserve"> The customer books a hotel room for their stay via the app.</w:t>
      </w:r>
    </w:p>
    <w:p w14:paraId="0CD50A32" w14:textId="77777777" w:rsidR="00CD29DA" w:rsidRDefault="00823A7F">
      <w:r>
        <w:rPr>
          <w:b/>
        </w:rPr>
        <w:t>Pre-conditions</w:t>
      </w:r>
      <w:r>
        <w:t>: The customer must be logged into their account. Hotel information (availability, prices) must be up-to-date in the system.</w:t>
      </w:r>
    </w:p>
    <w:p w14:paraId="0CD50A33" w14:textId="77777777" w:rsidR="00CD29DA" w:rsidRDefault="00823A7F">
      <w:r>
        <w:rPr>
          <w:b/>
        </w:rPr>
        <w:t>Post-conditions</w:t>
      </w:r>
      <w:r>
        <w:t>: The hotel room is successfully reserved for the selected dates. The customer receives a booking confirmation.</w:t>
      </w:r>
    </w:p>
    <w:p w14:paraId="0CD50A34" w14:textId="77777777" w:rsidR="00CD29DA" w:rsidRDefault="00CD29DA"/>
    <w:p w14:paraId="0CD50A35" w14:textId="77777777" w:rsidR="00CD29DA" w:rsidRDefault="00823A7F">
      <w:pPr>
        <w:rPr>
          <w:b/>
        </w:rPr>
      </w:pPr>
      <w:r>
        <w:rPr>
          <w:b/>
        </w:rPr>
        <w:t>Typical Course of Action</w:t>
      </w:r>
    </w:p>
    <w:p w14:paraId="0CD50A36" w14:textId="77777777" w:rsidR="00CD29DA" w:rsidRDefault="00823A7F">
      <w:pPr>
        <w:numPr>
          <w:ilvl w:val="0"/>
          <w:numId w:val="195"/>
        </w:numPr>
        <w:spacing w:after="0"/>
        <w:pPrChange w:id="180" w:author="Other Author" w:date="2025-05-19T04:59:00Z">
          <w:pPr>
            <w:numPr>
              <w:numId w:val="87"/>
            </w:numPr>
            <w:spacing w:after="0"/>
            <w:ind w:left="720" w:hanging="360"/>
          </w:pPr>
        </w:pPrChange>
      </w:pPr>
      <w:r>
        <w:lastRenderedPageBreak/>
        <w:t>The customer navigates to the "Hotels" section in the app.</w:t>
      </w:r>
    </w:p>
    <w:p w14:paraId="0CD50A37" w14:textId="77777777" w:rsidR="00CD29DA" w:rsidRDefault="00823A7F">
      <w:pPr>
        <w:numPr>
          <w:ilvl w:val="0"/>
          <w:numId w:val="195"/>
        </w:numPr>
        <w:spacing w:after="0"/>
        <w:pPrChange w:id="181" w:author="Other Author" w:date="2025-05-19T04:59:00Z">
          <w:pPr>
            <w:numPr>
              <w:numId w:val="87"/>
            </w:numPr>
            <w:spacing w:after="0"/>
            <w:ind w:left="720" w:hanging="360"/>
          </w:pPr>
        </w:pPrChange>
      </w:pPr>
      <w:r>
        <w:t>The customer searches for hotels based on location, check-in, and check-out dates.</w:t>
      </w:r>
    </w:p>
    <w:p w14:paraId="0CD50A38" w14:textId="77777777" w:rsidR="00CD29DA" w:rsidRDefault="00823A7F">
      <w:pPr>
        <w:numPr>
          <w:ilvl w:val="0"/>
          <w:numId w:val="195"/>
        </w:numPr>
        <w:spacing w:after="0"/>
        <w:pPrChange w:id="182" w:author="Other Author" w:date="2025-05-19T04:59:00Z">
          <w:pPr>
            <w:numPr>
              <w:numId w:val="87"/>
            </w:numPr>
            <w:spacing w:after="0"/>
            <w:ind w:left="720" w:hanging="360"/>
          </w:pPr>
        </w:pPrChange>
      </w:pPr>
      <w:r>
        <w:t>The app displays a list of available hotels with details like pricing and room availability.</w:t>
      </w:r>
    </w:p>
    <w:p w14:paraId="0CD50A39" w14:textId="77777777" w:rsidR="00CD29DA" w:rsidRDefault="00823A7F">
      <w:pPr>
        <w:numPr>
          <w:ilvl w:val="0"/>
          <w:numId w:val="195"/>
        </w:numPr>
        <w:spacing w:after="0"/>
        <w:pPrChange w:id="183" w:author="Other Author" w:date="2025-05-19T04:59:00Z">
          <w:pPr>
            <w:numPr>
              <w:numId w:val="87"/>
            </w:numPr>
            <w:spacing w:after="0"/>
            <w:ind w:left="720" w:hanging="360"/>
          </w:pPr>
        </w:pPrChange>
      </w:pPr>
      <w:r>
        <w:t>The customer selects a hotel and chooses the room type.</w:t>
      </w:r>
    </w:p>
    <w:p w14:paraId="0CD50A3A" w14:textId="77777777" w:rsidR="00CD29DA" w:rsidRDefault="00823A7F">
      <w:pPr>
        <w:numPr>
          <w:ilvl w:val="0"/>
          <w:numId w:val="195"/>
        </w:numPr>
        <w:spacing w:after="0"/>
        <w:pPrChange w:id="184" w:author="Other Author" w:date="2025-05-19T04:59:00Z">
          <w:pPr>
            <w:numPr>
              <w:numId w:val="87"/>
            </w:numPr>
            <w:spacing w:after="0"/>
            <w:ind w:left="720" w:hanging="360"/>
          </w:pPr>
        </w:pPrChange>
      </w:pPr>
      <w:r>
        <w:t>The app shows the booking summary, including dates, price, and room details.</w:t>
      </w:r>
    </w:p>
    <w:p w14:paraId="0CD50A3B" w14:textId="77777777" w:rsidR="00CD29DA" w:rsidRDefault="00823A7F">
      <w:pPr>
        <w:numPr>
          <w:ilvl w:val="0"/>
          <w:numId w:val="195"/>
        </w:numPr>
        <w:spacing w:after="0"/>
        <w:pPrChange w:id="185" w:author="Other Author" w:date="2025-05-19T04:59:00Z">
          <w:pPr>
            <w:numPr>
              <w:numId w:val="87"/>
            </w:numPr>
            <w:spacing w:after="0"/>
            <w:ind w:left="720" w:hanging="360"/>
          </w:pPr>
        </w:pPrChange>
      </w:pPr>
      <w:r>
        <w:t>The customer confirms the booking.</w:t>
      </w:r>
    </w:p>
    <w:p w14:paraId="0CD50A3C" w14:textId="77777777" w:rsidR="00CD29DA" w:rsidRDefault="00823A7F">
      <w:pPr>
        <w:numPr>
          <w:ilvl w:val="0"/>
          <w:numId w:val="195"/>
        </w:numPr>
        <w:spacing w:after="0"/>
        <w:pPrChange w:id="186" w:author="Other Author" w:date="2025-05-19T04:59:00Z">
          <w:pPr>
            <w:numPr>
              <w:numId w:val="87"/>
            </w:numPr>
            <w:spacing w:after="0"/>
            <w:ind w:left="720" w:hanging="360"/>
          </w:pPr>
        </w:pPrChange>
      </w:pPr>
      <w:r>
        <w:t>The system confirms the booking and sends a confirmation to the customer’s email or within the app.</w:t>
      </w:r>
    </w:p>
    <w:p w14:paraId="0CD50A3D" w14:textId="77777777" w:rsidR="00CD29DA" w:rsidRDefault="00823A7F">
      <w:pPr>
        <w:numPr>
          <w:ilvl w:val="0"/>
          <w:numId w:val="195"/>
        </w:numPr>
        <w:pPrChange w:id="187" w:author="Other Author" w:date="2025-05-19T04:59:00Z">
          <w:pPr>
            <w:numPr>
              <w:numId w:val="87"/>
            </w:numPr>
            <w:ind w:left="720" w:hanging="360"/>
          </w:pPr>
        </w:pPrChange>
      </w:pPr>
      <w:r>
        <w:t>The use case ends.</w:t>
      </w:r>
    </w:p>
    <w:p w14:paraId="0CD50A3E" w14:textId="77777777" w:rsidR="00CD29DA" w:rsidRDefault="00CD29DA"/>
    <w:p w14:paraId="0CD50A3F" w14:textId="77777777" w:rsidR="00CD29DA" w:rsidRDefault="00823A7F">
      <w:pPr>
        <w:rPr>
          <w:b/>
        </w:rPr>
      </w:pPr>
      <w:r>
        <w:rPr>
          <w:b/>
        </w:rPr>
        <w:t>Alternate Courses of Action</w:t>
      </w:r>
    </w:p>
    <w:p w14:paraId="0CD50A40" w14:textId="77777777" w:rsidR="00CD29DA" w:rsidRDefault="00823A7F">
      <w:pPr>
        <w:numPr>
          <w:ilvl w:val="0"/>
          <w:numId w:val="199"/>
        </w:numPr>
        <w:spacing w:after="0"/>
        <w:pPrChange w:id="188" w:author="Other Author" w:date="2025-05-19T04:59:00Z">
          <w:pPr>
            <w:numPr>
              <w:numId w:val="91"/>
            </w:numPr>
            <w:spacing w:after="0"/>
            <w:ind w:left="720" w:hanging="360"/>
          </w:pPr>
        </w:pPrChange>
      </w:pPr>
      <w:r>
        <w:t>In step 4, if the selected hotel is fully booked, the app suggests alternative hotels in the same location or nearby.</w:t>
      </w:r>
    </w:p>
    <w:p w14:paraId="0CD50A41" w14:textId="77777777" w:rsidR="00CD29DA" w:rsidRDefault="00823A7F">
      <w:pPr>
        <w:numPr>
          <w:ilvl w:val="0"/>
          <w:numId w:val="199"/>
        </w:numPr>
        <w:pPrChange w:id="189" w:author="Other Author" w:date="2025-05-19T04:59:00Z">
          <w:pPr>
            <w:numPr>
              <w:numId w:val="91"/>
            </w:numPr>
            <w:ind w:left="720" w:hanging="360"/>
          </w:pPr>
        </w:pPrChange>
      </w:pPr>
      <w:r>
        <w:t>The customer can choose to cancel the booking at any time.</w:t>
      </w:r>
    </w:p>
    <w:p w14:paraId="0CD50A42" w14:textId="77777777" w:rsidR="00CD29DA" w:rsidRDefault="00823A7F">
      <w:pPr>
        <w:rPr>
          <w:b/>
        </w:rPr>
      </w:pPr>
      <w:r>
        <w:rPr>
          <w:b/>
        </w:rPr>
        <w:t>Exception Paths</w:t>
      </w:r>
    </w:p>
    <w:p w14:paraId="0CD50A43" w14:textId="77777777" w:rsidR="00CD29DA" w:rsidRDefault="00823A7F">
      <w:pPr>
        <w:numPr>
          <w:ilvl w:val="0"/>
          <w:numId w:val="125"/>
        </w:numPr>
        <w:pPrChange w:id="190" w:author="Other Author" w:date="2025-05-19T04:59:00Z">
          <w:pPr>
            <w:numPr>
              <w:numId w:val="17"/>
            </w:numPr>
            <w:ind w:left="720" w:hanging="360"/>
          </w:pPr>
        </w:pPrChange>
      </w:pPr>
      <w:r>
        <w:t>In step 8, if the booking cannot be confirmed due to server issues or hotel unavailability, the system notifies the customer and asks them to try again later.</w:t>
      </w:r>
    </w:p>
    <w:p w14:paraId="0CD50A44" w14:textId="77777777" w:rsidR="00CD29DA" w:rsidRDefault="00CD29DA"/>
    <w:p w14:paraId="0CD50A45" w14:textId="77777777" w:rsidR="00CD29DA" w:rsidRDefault="00CD29DA"/>
    <w:p w14:paraId="0CD50A46" w14:textId="77777777" w:rsidR="00CD29DA" w:rsidRDefault="00823A7F">
      <w:pPr>
        <w:rPr>
          <w:b/>
        </w:rPr>
      </w:pPr>
      <w:r>
        <w:rPr>
          <w:b/>
        </w:rPr>
        <w:t>UC-004</w:t>
      </w:r>
    </w:p>
    <w:p w14:paraId="0CD50A47" w14:textId="77777777" w:rsidR="00CD29DA" w:rsidRDefault="00823A7F">
      <w:pPr>
        <w:rPr>
          <w:b/>
        </w:rPr>
      </w:pPr>
      <w:r>
        <w:rPr>
          <w:b/>
        </w:rPr>
        <w:t>View hotel details</w:t>
      </w:r>
    </w:p>
    <w:p w14:paraId="0CD50A48" w14:textId="77777777" w:rsidR="00CD29DA" w:rsidRDefault="00823A7F">
      <w:r>
        <w:rPr>
          <w:b/>
        </w:rPr>
        <w:t>Purpose:</w:t>
      </w:r>
      <w:r>
        <w:t xml:space="preserve"> The customer views detailed information about a hotel, such as room availability, amenities, reviews, and pricing.</w:t>
      </w:r>
    </w:p>
    <w:p w14:paraId="0CD50A49" w14:textId="77777777" w:rsidR="00CD29DA" w:rsidRDefault="00823A7F">
      <w:r>
        <w:rPr>
          <w:b/>
        </w:rPr>
        <w:t>Pre-conditions</w:t>
      </w:r>
      <w:r>
        <w:t>: The customer must be logged into their account. Hotel information (availability, prices) must be up-to-date in the system.</w:t>
      </w:r>
    </w:p>
    <w:p w14:paraId="0CD50A4A" w14:textId="77777777" w:rsidR="00CD29DA" w:rsidRDefault="00823A7F">
      <w:r>
        <w:rPr>
          <w:b/>
        </w:rPr>
        <w:t>Post-conditions</w:t>
      </w:r>
      <w:r>
        <w:t>: The customer views the details of the selected hotel and can proceed with further actions, such as booking a room.</w:t>
      </w:r>
    </w:p>
    <w:p w14:paraId="0CD50A4B" w14:textId="77777777" w:rsidR="00CD29DA" w:rsidRDefault="00CD29DA"/>
    <w:p w14:paraId="0CD50A4C" w14:textId="77777777" w:rsidR="00CD29DA" w:rsidRDefault="00823A7F">
      <w:pPr>
        <w:rPr>
          <w:b/>
        </w:rPr>
      </w:pPr>
      <w:r>
        <w:rPr>
          <w:b/>
        </w:rPr>
        <w:t>Typical Course of Action</w:t>
      </w:r>
    </w:p>
    <w:p w14:paraId="0CD50A4D" w14:textId="77777777" w:rsidR="00CD29DA" w:rsidRDefault="00823A7F">
      <w:pPr>
        <w:numPr>
          <w:ilvl w:val="0"/>
          <w:numId w:val="138"/>
        </w:numPr>
        <w:spacing w:after="0"/>
        <w:pPrChange w:id="191" w:author="Other Author" w:date="2025-05-19T04:59:00Z">
          <w:pPr>
            <w:numPr>
              <w:numId w:val="30"/>
            </w:numPr>
            <w:spacing w:after="0"/>
            <w:ind w:left="720" w:hanging="360"/>
          </w:pPr>
        </w:pPrChange>
      </w:pPr>
      <w:r>
        <w:t>The customer navigates to the "Hotels" section in the app.</w:t>
      </w:r>
    </w:p>
    <w:p w14:paraId="0CD50A4E" w14:textId="77777777" w:rsidR="00CD29DA" w:rsidRDefault="00823A7F">
      <w:pPr>
        <w:numPr>
          <w:ilvl w:val="0"/>
          <w:numId w:val="138"/>
        </w:numPr>
        <w:spacing w:after="0"/>
        <w:pPrChange w:id="192" w:author="Other Author" w:date="2025-05-19T04:59:00Z">
          <w:pPr>
            <w:numPr>
              <w:numId w:val="30"/>
            </w:numPr>
            <w:spacing w:after="0"/>
            <w:ind w:left="720" w:hanging="360"/>
          </w:pPr>
        </w:pPrChange>
      </w:pPr>
      <w:r>
        <w:t>The customer searches for hotels by entering a destination and dates.</w:t>
      </w:r>
    </w:p>
    <w:p w14:paraId="0CD50A4F" w14:textId="77777777" w:rsidR="00CD29DA" w:rsidRDefault="00823A7F">
      <w:pPr>
        <w:numPr>
          <w:ilvl w:val="0"/>
          <w:numId w:val="138"/>
        </w:numPr>
        <w:spacing w:after="0"/>
        <w:pPrChange w:id="193" w:author="Other Author" w:date="2025-05-19T04:59:00Z">
          <w:pPr>
            <w:numPr>
              <w:numId w:val="30"/>
            </w:numPr>
            <w:spacing w:after="0"/>
            <w:ind w:left="720" w:hanging="360"/>
          </w:pPr>
        </w:pPrChange>
      </w:pPr>
      <w:r>
        <w:t>The app displays a list of available hotels.</w:t>
      </w:r>
    </w:p>
    <w:p w14:paraId="0CD50A50" w14:textId="77777777" w:rsidR="00CD29DA" w:rsidRDefault="00823A7F">
      <w:pPr>
        <w:numPr>
          <w:ilvl w:val="0"/>
          <w:numId w:val="138"/>
        </w:numPr>
        <w:spacing w:after="0"/>
        <w:pPrChange w:id="194" w:author="Other Author" w:date="2025-05-19T04:59:00Z">
          <w:pPr>
            <w:numPr>
              <w:numId w:val="30"/>
            </w:numPr>
            <w:spacing w:after="0"/>
            <w:ind w:left="720" w:hanging="360"/>
          </w:pPr>
        </w:pPrChange>
      </w:pPr>
      <w:r>
        <w:t>The customer selects a hotel from the list.</w:t>
      </w:r>
    </w:p>
    <w:p w14:paraId="0CD50A51" w14:textId="77777777" w:rsidR="00CD29DA" w:rsidRDefault="00823A7F">
      <w:pPr>
        <w:numPr>
          <w:ilvl w:val="0"/>
          <w:numId w:val="138"/>
        </w:numPr>
        <w:spacing w:after="0"/>
        <w:pPrChange w:id="195" w:author="Other Author" w:date="2025-05-19T04:59:00Z">
          <w:pPr>
            <w:numPr>
              <w:numId w:val="30"/>
            </w:numPr>
            <w:spacing w:after="0"/>
            <w:ind w:left="720" w:hanging="360"/>
          </w:pPr>
        </w:pPrChange>
      </w:pPr>
      <w:r>
        <w:t>The app shows detailed information about the selected hotel, including room types and availability, hotel amenities, pricing for rooms, customers reviews, photos of hotels and rooms</w:t>
      </w:r>
    </w:p>
    <w:p w14:paraId="0CD50A52" w14:textId="77777777" w:rsidR="00CD29DA" w:rsidRDefault="00823A7F">
      <w:pPr>
        <w:numPr>
          <w:ilvl w:val="0"/>
          <w:numId w:val="138"/>
        </w:numPr>
        <w:spacing w:after="0"/>
        <w:pPrChange w:id="196" w:author="Other Author" w:date="2025-05-19T04:59:00Z">
          <w:pPr>
            <w:numPr>
              <w:numId w:val="30"/>
            </w:numPr>
            <w:spacing w:after="0"/>
            <w:ind w:left="720" w:hanging="360"/>
          </w:pPr>
        </w:pPrChange>
      </w:pPr>
      <w:r>
        <w:t>The customer can scroll through the details or select a specific section to view (e.g., reviews or amenities).</w:t>
      </w:r>
    </w:p>
    <w:p w14:paraId="0CD50A53" w14:textId="77777777" w:rsidR="00CD29DA" w:rsidRDefault="00823A7F">
      <w:pPr>
        <w:numPr>
          <w:ilvl w:val="0"/>
          <w:numId w:val="138"/>
        </w:numPr>
        <w:spacing w:after="0"/>
        <w:pPrChange w:id="197" w:author="Other Author" w:date="2025-05-19T04:59:00Z">
          <w:pPr>
            <w:numPr>
              <w:numId w:val="30"/>
            </w:numPr>
            <w:spacing w:after="0"/>
            <w:ind w:left="720" w:hanging="360"/>
          </w:pPr>
        </w:pPrChange>
      </w:pPr>
      <w:r>
        <w:t>The use case ends when the customer finishes viewing the details.</w:t>
      </w:r>
    </w:p>
    <w:p w14:paraId="0CD50A54" w14:textId="77777777" w:rsidR="00CD29DA" w:rsidRDefault="00823A7F">
      <w:pPr>
        <w:numPr>
          <w:ilvl w:val="0"/>
          <w:numId w:val="138"/>
        </w:numPr>
        <w:pPrChange w:id="198" w:author="Other Author" w:date="2025-05-19T04:59:00Z">
          <w:pPr>
            <w:numPr>
              <w:numId w:val="30"/>
            </w:numPr>
            <w:ind w:left="720" w:hanging="360"/>
          </w:pPr>
        </w:pPrChange>
      </w:pPr>
      <w:r>
        <w:t>The use case ends.</w:t>
      </w:r>
    </w:p>
    <w:p w14:paraId="0CD50A55" w14:textId="77777777" w:rsidR="00CD29DA" w:rsidRDefault="00823A7F">
      <w:pPr>
        <w:rPr>
          <w:b/>
        </w:rPr>
      </w:pPr>
      <w:r>
        <w:rPr>
          <w:b/>
        </w:rPr>
        <w:t>Alternate Courses of Action</w:t>
      </w:r>
    </w:p>
    <w:p w14:paraId="0CD50A56" w14:textId="77777777" w:rsidR="00CD29DA" w:rsidRDefault="00823A7F">
      <w:pPr>
        <w:numPr>
          <w:ilvl w:val="0"/>
          <w:numId w:val="179"/>
        </w:numPr>
        <w:pPrChange w:id="199" w:author="Other Author" w:date="2025-05-19T04:59:00Z">
          <w:pPr>
            <w:numPr>
              <w:numId w:val="71"/>
            </w:numPr>
            <w:ind w:left="720" w:hanging="360"/>
          </w:pPr>
        </w:pPrChange>
      </w:pPr>
      <w:r>
        <w:t>In step 4, if the hotel is not available or has no details, the app may display a message suggesting alternative hotels in the same location.</w:t>
      </w:r>
    </w:p>
    <w:p w14:paraId="0CD50A57" w14:textId="77777777" w:rsidR="00CD29DA" w:rsidRDefault="00823A7F">
      <w:pPr>
        <w:rPr>
          <w:b/>
        </w:rPr>
      </w:pPr>
      <w:r>
        <w:rPr>
          <w:b/>
        </w:rPr>
        <w:t>Exception Paths</w:t>
      </w:r>
    </w:p>
    <w:p w14:paraId="0CD50A58" w14:textId="77777777" w:rsidR="00CD29DA" w:rsidRDefault="00823A7F">
      <w:pPr>
        <w:numPr>
          <w:ilvl w:val="0"/>
          <w:numId w:val="209"/>
        </w:numPr>
        <w:pPrChange w:id="200" w:author="Other Author" w:date="2025-05-19T04:59:00Z">
          <w:pPr>
            <w:numPr>
              <w:numId w:val="101"/>
            </w:numPr>
            <w:ind w:left="720" w:hanging="360"/>
          </w:pPr>
        </w:pPrChange>
      </w:pPr>
      <w:r>
        <w:t>In step 3, if no hotels are available for the selected dates or locations, the app displays a "No Results Found" message and offers suggestions for nearby locations or different dates.</w:t>
      </w:r>
    </w:p>
    <w:p w14:paraId="0CD50A59" w14:textId="77777777" w:rsidR="00CD29DA" w:rsidRDefault="00CD29DA"/>
    <w:p w14:paraId="0CD50A5A" w14:textId="77777777" w:rsidR="00CD29DA" w:rsidRDefault="00823A7F">
      <w:pPr>
        <w:rPr>
          <w:b/>
        </w:rPr>
      </w:pPr>
      <w:r>
        <w:rPr>
          <w:b/>
        </w:rPr>
        <w:t>UC-005</w:t>
      </w:r>
    </w:p>
    <w:p w14:paraId="0CD50A5B" w14:textId="77777777" w:rsidR="00CD29DA" w:rsidRDefault="00823A7F">
      <w:r>
        <w:rPr>
          <w:rFonts w:ascii="Cardo" w:eastAsia="Cardo" w:hAnsi="Cardo" w:cs="Cardo"/>
          <w:b/>
        </w:rPr>
        <w:t>⦁  Search Tourist locations</w:t>
      </w:r>
    </w:p>
    <w:p w14:paraId="0CD50A5C" w14:textId="77777777" w:rsidR="00CD29DA" w:rsidRDefault="00823A7F">
      <w:r>
        <w:rPr>
          <w:b/>
        </w:rPr>
        <w:t>Purpose</w:t>
      </w:r>
      <w:r>
        <w:t>: The customer searches for tourist destinations and attractions within a specified location or radius.</w:t>
      </w:r>
    </w:p>
    <w:p w14:paraId="0CD50A5D" w14:textId="77777777" w:rsidR="00CD29DA" w:rsidRDefault="00823A7F">
      <w:r>
        <w:rPr>
          <w:b/>
        </w:rPr>
        <w:t>Pre-conditions:</w:t>
      </w:r>
      <w:r>
        <w:t xml:space="preserve"> The customer must be logged into their account. The system should have data on tourist locations.</w:t>
      </w:r>
    </w:p>
    <w:p w14:paraId="0CD50A5E" w14:textId="77777777" w:rsidR="00CD29DA" w:rsidRDefault="00823A7F">
      <w:r>
        <w:rPr>
          <w:b/>
        </w:rPr>
        <w:lastRenderedPageBreak/>
        <w:t>Post-conditions:</w:t>
      </w:r>
      <w:r>
        <w:t xml:space="preserve"> The customer is presented with a list of tourist locations matching their search criteria. The customer can select a tourist location to view more details.</w:t>
      </w:r>
    </w:p>
    <w:p w14:paraId="0CD50A5F" w14:textId="77777777" w:rsidR="00CD29DA" w:rsidRDefault="00CD29DA"/>
    <w:p w14:paraId="0CD50A60" w14:textId="77777777" w:rsidR="00CD29DA" w:rsidRDefault="00823A7F">
      <w:pPr>
        <w:rPr>
          <w:b/>
        </w:rPr>
      </w:pPr>
      <w:r>
        <w:rPr>
          <w:b/>
        </w:rPr>
        <w:t>Typical Course of Action</w:t>
      </w:r>
    </w:p>
    <w:p w14:paraId="0CD50A61" w14:textId="77777777" w:rsidR="00CD29DA" w:rsidRDefault="00823A7F">
      <w:pPr>
        <w:numPr>
          <w:ilvl w:val="0"/>
          <w:numId w:val="121"/>
        </w:numPr>
        <w:spacing w:after="0"/>
        <w:pPrChange w:id="201" w:author="Other Author" w:date="2025-05-19T04:59:00Z">
          <w:pPr>
            <w:numPr>
              <w:numId w:val="13"/>
            </w:numPr>
            <w:spacing w:after="0"/>
            <w:ind w:left="720" w:hanging="360"/>
          </w:pPr>
        </w:pPrChange>
      </w:pPr>
      <w:r>
        <w:t>The customer navigates to the "Tourist Locations" section in the app.</w:t>
      </w:r>
    </w:p>
    <w:p w14:paraId="0CD50A62" w14:textId="77777777" w:rsidR="00CD29DA" w:rsidRDefault="00823A7F">
      <w:pPr>
        <w:numPr>
          <w:ilvl w:val="0"/>
          <w:numId w:val="121"/>
        </w:numPr>
        <w:spacing w:after="0"/>
        <w:pPrChange w:id="202" w:author="Other Author" w:date="2025-05-19T04:59:00Z">
          <w:pPr>
            <w:numPr>
              <w:numId w:val="13"/>
            </w:numPr>
            <w:spacing w:after="0"/>
            <w:ind w:left="720" w:hanging="360"/>
          </w:pPr>
        </w:pPrChange>
      </w:pPr>
      <w:r>
        <w:t>The customer enters a destination or selects a location from a list (e.g., city, region).</w:t>
      </w:r>
    </w:p>
    <w:p w14:paraId="0CD50A63" w14:textId="77777777" w:rsidR="00CD29DA" w:rsidRDefault="00823A7F">
      <w:pPr>
        <w:numPr>
          <w:ilvl w:val="0"/>
          <w:numId w:val="121"/>
        </w:numPr>
        <w:spacing w:after="0"/>
        <w:pPrChange w:id="203" w:author="Other Author" w:date="2025-05-19T04:59:00Z">
          <w:pPr>
            <w:numPr>
              <w:numId w:val="13"/>
            </w:numPr>
            <w:spacing w:after="0"/>
            <w:ind w:left="720" w:hanging="360"/>
          </w:pPr>
        </w:pPrChange>
      </w:pPr>
      <w:r>
        <w:t>The app retrieves and displays a list of tourist locations that match the search criteria.</w:t>
      </w:r>
    </w:p>
    <w:p w14:paraId="0CD50A64" w14:textId="77777777" w:rsidR="00CD29DA" w:rsidRDefault="00823A7F">
      <w:pPr>
        <w:numPr>
          <w:ilvl w:val="0"/>
          <w:numId w:val="121"/>
        </w:numPr>
        <w:spacing w:after="0"/>
        <w:pPrChange w:id="204" w:author="Other Author" w:date="2025-05-19T04:59:00Z">
          <w:pPr>
            <w:numPr>
              <w:numId w:val="13"/>
            </w:numPr>
            <w:spacing w:after="0"/>
            <w:ind w:left="720" w:hanging="360"/>
          </w:pPr>
        </w:pPrChange>
      </w:pPr>
      <w:r>
        <w:t>The customer scrolls through the results and selects a tourist location.</w:t>
      </w:r>
    </w:p>
    <w:p w14:paraId="0CD50A65" w14:textId="77777777" w:rsidR="00CD29DA" w:rsidRDefault="00823A7F">
      <w:pPr>
        <w:numPr>
          <w:ilvl w:val="0"/>
          <w:numId w:val="121"/>
        </w:numPr>
        <w:spacing w:after="0"/>
        <w:pPrChange w:id="205" w:author="Other Author" w:date="2025-05-19T04:59:00Z">
          <w:pPr>
            <w:numPr>
              <w:numId w:val="13"/>
            </w:numPr>
            <w:spacing w:after="0"/>
            <w:ind w:left="720" w:hanging="360"/>
          </w:pPr>
        </w:pPrChange>
      </w:pPr>
      <w:r>
        <w:t>The app shows details about the selected tourist location (e.g., description, pictures, reviews).</w:t>
      </w:r>
    </w:p>
    <w:p w14:paraId="0CD50A66" w14:textId="77777777" w:rsidR="00CD29DA" w:rsidRDefault="00823A7F">
      <w:pPr>
        <w:numPr>
          <w:ilvl w:val="0"/>
          <w:numId w:val="121"/>
        </w:numPr>
        <w:pPrChange w:id="206" w:author="Other Author" w:date="2025-05-19T04:59:00Z">
          <w:pPr>
            <w:numPr>
              <w:numId w:val="13"/>
            </w:numPr>
            <w:ind w:left="720" w:hanging="360"/>
          </w:pPr>
        </w:pPrChange>
      </w:pPr>
      <w:r>
        <w:t>The use case ends when the customer finishes searching or viewing location details.</w:t>
      </w:r>
    </w:p>
    <w:p w14:paraId="0CD50A67" w14:textId="77777777" w:rsidR="00CD29DA" w:rsidRDefault="00823A7F">
      <w:pPr>
        <w:rPr>
          <w:b/>
        </w:rPr>
      </w:pPr>
      <w:r>
        <w:rPr>
          <w:b/>
        </w:rPr>
        <w:t>Alternate Courses of Action</w:t>
      </w:r>
    </w:p>
    <w:p w14:paraId="0CD50A68" w14:textId="77777777" w:rsidR="00CD29DA" w:rsidRDefault="00823A7F">
      <w:pPr>
        <w:numPr>
          <w:ilvl w:val="0"/>
          <w:numId w:val="185"/>
        </w:numPr>
        <w:pPrChange w:id="207" w:author="Other Author" w:date="2025-05-19T04:59:00Z">
          <w:pPr>
            <w:numPr>
              <w:numId w:val="77"/>
            </w:numPr>
            <w:ind w:left="720" w:hanging="360"/>
          </w:pPr>
        </w:pPrChange>
      </w:pPr>
      <w:r>
        <w:t>The customer can choose to search by categories, such as "Top-rated," "Popular," or "Hidden Gems."</w:t>
      </w:r>
    </w:p>
    <w:p w14:paraId="0CD50A69" w14:textId="77777777" w:rsidR="00CD29DA" w:rsidRDefault="00823A7F">
      <w:pPr>
        <w:rPr>
          <w:b/>
        </w:rPr>
      </w:pPr>
      <w:r>
        <w:rPr>
          <w:b/>
        </w:rPr>
        <w:t>Exception Paths</w:t>
      </w:r>
    </w:p>
    <w:p w14:paraId="0CD50A6A" w14:textId="77777777" w:rsidR="00CD29DA" w:rsidRDefault="00823A7F">
      <w:pPr>
        <w:numPr>
          <w:ilvl w:val="0"/>
          <w:numId w:val="150"/>
        </w:numPr>
        <w:pPrChange w:id="208" w:author="Other Author" w:date="2025-05-19T04:59:00Z">
          <w:pPr>
            <w:numPr>
              <w:numId w:val="42"/>
            </w:numPr>
            <w:ind w:left="720" w:hanging="360"/>
          </w:pPr>
        </w:pPrChange>
      </w:pPr>
      <w:r>
        <w:t>In step 3, if no tourist locations are found based on the search criteria, the app displays a "No Results Found" message and suggests expanding the radius.</w:t>
      </w:r>
    </w:p>
    <w:p w14:paraId="0CD50A6B" w14:textId="77777777" w:rsidR="00CD29DA" w:rsidRDefault="00CD29DA"/>
    <w:p w14:paraId="0CD50A6C" w14:textId="77777777" w:rsidR="00CD29DA" w:rsidRDefault="00823A7F">
      <w:pPr>
        <w:rPr>
          <w:b/>
        </w:rPr>
      </w:pPr>
      <w:r>
        <w:rPr>
          <w:b/>
        </w:rPr>
        <w:t>UC-006</w:t>
      </w:r>
    </w:p>
    <w:p w14:paraId="0CD50A6D" w14:textId="77777777" w:rsidR="00CD29DA" w:rsidRDefault="00823A7F">
      <w:pPr>
        <w:rPr>
          <w:b/>
        </w:rPr>
      </w:pPr>
      <w:r>
        <w:rPr>
          <w:rFonts w:ascii="Cardo" w:eastAsia="Cardo" w:hAnsi="Cardo" w:cs="Cardo"/>
          <w:b/>
        </w:rPr>
        <w:t>⦁ Filter search results</w:t>
      </w:r>
    </w:p>
    <w:p w14:paraId="0CD50A6E" w14:textId="77777777" w:rsidR="00CD29DA" w:rsidRDefault="00823A7F">
      <w:r>
        <w:rPr>
          <w:b/>
        </w:rPr>
        <w:t>Purpose</w:t>
      </w:r>
      <w:r>
        <w:t>: The customer applies filters to narrow down the search results for hotels, restaurants, tourist locations, or services to meet specific preferences (e.g., price, rating, distance).</w:t>
      </w:r>
    </w:p>
    <w:p w14:paraId="0CD50A6F" w14:textId="77777777" w:rsidR="00CD29DA" w:rsidRDefault="00823A7F">
      <w:r>
        <w:rPr>
          <w:b/>
        </w:rPr>
        <w:t>Pre-conditions</w:t>
      </w:r>
      <w:r>
        <w:t>: The customer must be logged into their account. The search results must be available based on initial criteria (e.g., location, dates).</w:t>
      </w:r>
    </w:p>
    <w:p w14:paraId="0CD50A70" w14:textId="77777777" w:rsidR="00CD29DA" w:rsidRDefault="00823A7F">
      <w:r>
        <w:rPr>
          <w:b/>
        </w:rPr>
        <w:t>Post-conditions</w:t>
      </w:r>
      <w:r>
        <w:t>: The customer is presented with filtered search results based on the applied filters.</w:t>
      </w:r>
    </w:p>
    <w:p w14:paraId="0CD50A71" w14:textId="77777777" w:rsidR="00CD29DA" w:rsidRDefault="00CD29DA"/>
    <w:p w14:paraId="0CD50A72" w14:textId="77777777" w:rsidR="00CD29DA" w:rsidRDefault="00823A7F">
      <w:pPr>
        <w:rPr>
          <w:b/>
        </w:rPr>
      </w:pPr>
      <w:r>
        <w:rPr>
          <w:b/>
        </w:rPr>
        <w:lastRenderedPageBreak/>
        <w:t>Typical Course of Action</w:t>
      </w:r>
    </w:p>
    <w:p w14:paraId="0CD50A73" w14:textId="77777777" w:rsidR="00CD29DA" w:rsidRDefault="00823A7F">
      <w:pPr>
        <w:numPr>
          <w:ilvl w:val="0"/>
          <w:numId w:val="202"/>
        </w:numPr>
        <w:spacing w:after="0"/>
        <w:pPrChange w:id="209" w:author="Other Author" w:date="2025-05-19T04:59:00Z">
          <w:pPr>
            <w:numPr>
              <w:numId w:val="94"/>
            </w:numPr>
            <w:spacing w:after="0"/>
            <w:ind w:left="720" w:hanging="360"/>
          </w:pPr>
        </w:pPrChange>
      </w:pPr>
      <w:r>
        <w:t>The customer conducts a basic search (e.g., hotels, restaurants, tourist locations) within the app.</w:t>
      </w:r>
    </w:p>
    <w:p w14:paraId="0CD50A74" w14:textId="77777777" w:rsidR="00CD29DA" w:rsidRDefault="00823A7F">
      <w:pPr>
        <w:numPr>
          <w:ilvl w:val="0"/>
          <w:numId w:val="202"/>
        </w:numPr>
        <w:spacing w:after="0"/>
        <w:pPrChange w:id="210" w:author="Other Author" w:date="2025-05-19T04:59:00Z">
          <w:pPr>
            <w:numPr>
              <w:numId w:val="94"/>
            </w:numPr>
            <w:spacing w:after="0"/>
            <w:ind w:left="720" w:hanging="360"/>
          </w:pPr>
        </w:pPrChange>
      </w:pPr>
      <w:r>
        <w:t>The app presents an initial list of search results.</w:t>
      </w:r>
    </w:p>
    <w:p w14:paraId="0CD50A75" w14:textId="77777777" w:rsidR="00CD29DA" w:rsidRDefault="00823A7F">
      <w:pPr>
        <w:numPr>
          <w:ilvl w:val="0"/>
          <w:numId w:val="202"/>
        </w:numPr>
        <w:spacing w:after="0"/>
        <w:pPrChange w:id="211" w:author="Other Author" w:date="2025-05-19T04:59:00Z">
          <w:pPr>
            <w:numPr>
              <w:numId w:val="94"/>
            </w:numPr>
            <w:spacing w:after="0"/>
            <w:ind w:left="720" w:hanging="360"/>
          </w:pPr>
        </w:pPrChange>
      </w:pPr>
      <w:r>
        <w:t>The customer selects the "Filters" option to refine the results.</w:t>
      </w:r>
    </w:p>
    <w:p w14:paraId="0CD50A76" w14:textId="77777777" w:rsidR="00CD29DA" w:rsidRDefault="00823A7F">
      <w:pPr>
        <w:numPr>
          <w:ilvl w:val="0"/>
          <w:numId w:val="202"/>
        </w:numPr>
        <w:pPrChange w:id="212" w:author="Other Author" w:date="2025-05-19T04:59:00Z">
          <w:pPr>
            <w:numPr>
              <w:numId w:val="94"/>
            </w:numPr>
            <w:ind w:left="720" w:hanging="360"/>
          </w:pPr>
        </w:pPrChange>
      </w:pPr>
      <w:r>
        <w:t>The app displays a range of filtering options, such as:</w:t>
      </w:r>
    </w:p>
    <w:p w14:paraId="0CD50A77" w14:textId="77777777" w:rsidR="00CD29DA" w:rsidRDefault="00823A7F">
      <w:pPr>
        <w:ind w:left="720"/>
      </w:pPr>
      <w:r>
        <w:rPr>
          <w:rFonts w:ascii="Cardo" w:eastAsia="Cardo" w:hAnsi="Cardo" w:cs="Cardo"/>
        </w:rPr>
        <w:t>⦁ Price range</w:t>
      </w:r>
    </w:p>
    <w:p w14:paraId="0CD50A78" w14:textId="77777777" w:rsidR="00CD29DA" w:rsidRDefault="00823A7F">
      <w:pPr>
        <w:ind w:left="720"/>
      </w:pPr>
      <w:r>
        <w:rPr>
          <w:rFonts w:ascii="Cardo" w:eastAsia="Cardo" w:hAnsi="Cardo" w:cs="Cardo"/>
        </w:rPr>
        <w:t>⦁ Customer ratings</w:t>
      </w:r>
    </w:p>
    <w:p w14:paraId="0CD50A79" w14:textId="77777777" w:rsidR="00CD29DA" w:rsidRDefault="00823A7F">
      <w:pPr>
        <w:ind w:left="720"/>
      </w:pPr>
      <w:r>
        <w:rPr>
          <w:rFonts w:ascii="Cardo" w:eastAsia="Cardo" w:hAnsi="Cardo" w:cs="Cardo"/>
        </w:rPr>
        <w:t>⦁ Distance from the current location</w:t>
      </w:r>
    </w:p>
    <w:p w14:paraId="0CD50A7A" w14:textId="77777777" w:rsidR="00CD29DA" w:rsidRDefault="00823A7F">
      <w:pPr>
        <w:ind w:left="720"/>
      </w:pPr>
      <w:r>
        <w:rPr>
          <w:rFonts w:ascii="Cardo" w:eastAsia="Cardo" w:hAnsi="Cardo" w:cs="Cardo"/>
        </w:rPr>
        <w:t>⦁ Amenities or services (e.g., free Wi-Fi, parking)</w:t>
      </w:r>
    </w:p>
    <w:p w14:paraId="0CD50A7B" w14:textId="77777777" w:rsidR="00CD29DA" w:rsidRDefault="00823A7F">
      <w:pPr>
        <w:ind w:left="720"/>
      </w:pPr>
      <w:r>
        <w:rPr>
          <w:rFonts w:ascii="Cardo" w:eastAsia="Cardo" w:hAnsi="Cardo" w:cs="Cardo"/>
        </w:rPr>
        <w:t>⦁ Categories (e.g., luxury, budget-friendly)</w:t>
      </w:r>
    </w:p>
    <w:p w14:paraId="0CD50A7C" w14:textId="77777777" w:rsidR="00CD29DA" w:rsidRDefault="00823A7F">
      <w:pPr>
        <w:numPr>
          <w:ilvl w:val="0"/>
          <w:numId w:val="202"/>
        </w:numPr>
        <w:spacing w:after="0"/>
        <w:pPrChange w:id="213" w:author="Other Author" w:date="2025-05-19T04:59:00Z">
          <w:pPr>
            <w:numPr>
              <w:numId w:val="94"/>
            </w:numPr>
            <w:spacing w:after="0"/>
            <w:ind w:left="720" w:hanging="360"/>
          </w:pPr>
        </w:pPrChange>
      </w:pPr>
      <w:r>
        <w:t>The customer selects the desired filters and applies them.</w:t>
      </w:r>
    </w:p>
    <w:p w14:paraId="0CD50A7D" w14:textId="77777777" w:rsidR="00CD29DA" w:rsidRDefault="00823A7F">
      <w:pPr>
        <w:numPr>
          <w:ilvl w:val="0"/>
          <w:numId w:val="202"/>
        </w:numPr>
        <w:spacing w:after="0"/>
        <w:pPrChange w:id="214" w:author="Other Author" w:date="2025-05-19T04:59:00Z">
          <w:pPr>
            <w:numPr>
              <w:numId w:val="94"/>
            </w:numPr>
            <w:spacing w:after="0"/>
            <w:ind w:left="720" w:hanging="360"/>
          </w:pPr>
        </w:pPrChange>
      </w:pPr>
      <w:r>
        <w:t>The app refreshes the search results based on the applied filters and displays the updated list.</w:t>
      </w:r>
    </w:p>
    <w:p w14:paraId="0CD50A7E" w14:textId="77777777" w:rsidR="00CD29DA" w:rsidRDefault="00823A7F">
      <w:pPr>
        <w:numPr>
          <w:ilvl w:val="0"/>
          <w:numId w:val="202"/>
        </w:numPr>
        <w:spacing w:after="0"/>
        <w:pPrChange w:id="215" w:author="Other Author" w:date="2025-05-19T04:59:00Z">
          <w:pPr>
            <w:numPr>
              <w:numId w:val="94"/>
            </w:numPr>
            <w:spacing w:after="0"/>
            <w:ind w:left="720" w:hanging="360"/>
          </w:pPr>
        </w:pPrChange>
      </w:pPr>
      <w:r>
        <w:t>The customer views the refined search results or selects a specific result to see more details.</w:t>
      </w:r>
    </w:p>
    <w:p w14:paraId="0CD50A7F" w14:textId="77777777" w:rsidR="00CD29DA" w:rsidRDefault="00823A7F">
      <w:pPr>
        <w:numPr>
          <w:ilvl w:val="0"/>
          <w:numId w:val="202"/>
        </w:numPr>
        <w:pPrChange w:id="216" w:author="Other Author" w:date="2025-05-19T04:59:00Z">
          <w:pPr>
            <w:numPr>
              <w:numId w:val="94"/>
            </w:numPr>
            <w:ind w:left="720" w:hanging="360"/>
          </w:pPr>
        </w:pPrChange>
      </w:pPr>
      <w:r>
        <w:t>The use case ends.</w:t>
      </w:r>
    </w:p>
    <w:p w14:paraId="0CD50A80" w14:textId="77777777" w:rsidR="00CD29DA" w:rsidRDefault="00823A7F">
      <w:pPr>
        <w:rPr>
          <w:b/>
        </w:rPr>
      </w:pPr>
      <w:r>
        <w:rPr>
          <w:b/>
        </w:rPr>
        <w:t>Alternate Courses of Action</w:t>
      </w:r>
    </w:p>
    <w:p w14:paraId="0CD50A81" w14:textId="77777777" w:rsidR="00CD29DA" w:rsidRDefault="00823A7F">
      <w:pPr>
        <w:numPr>
          <w:ilvl w:val="0"/>
          <w:numId w:val="215"/>
        </w:numPr>
        <w:pPrChange w:id="217" w:author="Other Author" w:date="2025-05-19T04:59:00Z">
          <w:pPr>
            <w:numPr>
              <w:numId w:val="107"/>
            </w:numPr>
            <w:ind w:left="720" w:hanging="360"/>
          </w:pPr>
        </w:pPrChange>
      </w:pPr>
      <w:r>
        <w:t>In step 3, the customer can choose not to apply any filters and continue browsing the original search results. The customer can modify or remove filters at any time and refresh the search results accordingly.</w:t>
      </w:r>
    </w:p>
    <w:p w14:paraId="0CD50A82" w14:textId="77777777" w:rsidR="00CD29DA" w:rsidRDefault="00823A7F">
      <w:pPr>
        <w:rPr>
          <w:b/>
        </w:rPr>
      </w:pPr>
      <w:r>
        <w:rPr>
          <w:b/>
        </w:rPr>
        <w:t>Exception Paths</w:t>
      </w:r>
    </w:p>
    <w:p w14:paraId="0CD50A83" w14:textId="77777777" w:rsidR="00CD29DA" w:rsidRDefault="00823A7F">
      <w:pPr>
        <w:numPr>
          <w:ilvl w:val="0"/>
          <w:numId w:val="145"/>
        </w:numPr>
        <w:pPrChange w:id="218" w:author="Other Author" w:date="2025-05-19T04:59:00Z">
          <w:pPr>
            <w:numPr>
              <w:numId w:val="37"/>
            </w:numPr>
            <w:ind w:left="720" w:hanging="360"/>
          </w:pPr>
        </w:pPrChange>
      </w:pPr>
      <w:r>
        <w:t>In step 6, if no search results match the applied filters, the app displays a "No Results Found" message and suggests relaxing the filters or changing the search criteria.</w:t>
      </w:r>
    </w:p>
    <w:p w14:paraId="0CD50A84" w14:textId="77777777" w:rsidR="00CD29DA" w:rsidRDefault="00CD29DA">
      <w:pPr>
        <w:rPr>
          <w:b/>
        </w:rPr>
      </w:pPr>
    </w:p>
    <w:p w14:paraId="0CD50A85" w14:textId="77777777" w:rsidR="00CD29DA" w:rsidRDefault="00823A7F">
      <w:pPr>
        <w:rPr>
          <w:b/>
        </w:rPr>
      </w:pPr>
      <w:r>
        <w:rPr>
          <w:b/>
        </w:rPr>
        <w:t>UC-007</w:t>
      </w:r>
    </w:p>
    <w:p w14:paraId="0CD50A86" w14:textId="77777777" w:rsidR="00CD29DA" w:rsidRDefault="00823A7F">
      <w:pPr>
        <w:rPr>
          <w:b/>
        </w:rPr>
      </w:pPr>
      <w:r>
        <w:rPr>
          <w:rFonts w:ascii="Cardo" w:eastAsia="Cardo" w:hAnsi="Cardo" w:cs="Cardo"/>
        </w:rPr>
        <w:lastRenderedPageBreak/>
        <w:t>⦁</w:t>
      </w:r>
      <w:r>
        <w:rPr>
          <w:b/>
        </w:rPr>
        <w:t xml:space="preserve"> Live weather updates</w:t>
      </w:r>
    </w:p>
    <w:p w14:paraId="0CD50A87" w14:textId="77777777" w:rsidR="00CD29DA" w:rsidRDefault="00823A7F">
      <w:r>
        <w:rPr>
          <w:b/>
        </w:rPr>
        <w:t>Purpose</w:t>
      </w:r>
      <w:r>
        <w:t>: The customer receives real-time weather updates for a specific location or along a travel route to plan their journey effectively.</w:t>
      </w:r>
    </w:p>
    <w:p w14:paraId="0CD50A88" w14:textId="77777777" w:rsidR="00CD29DA" w:rsidRDefault="00823A7F">
      <w:r>
        <w:rPr>
          <w:b/>
        </w:rPr>
        <w:t>Pre-conditions</w:t>
      </w:r>
      <w:r>
        <w:t>: The customer must be logged into their account. The app should have access to real-time weather data sources. The customer should have been granted location access to the app (if required for weather updates along the travel route).</w:t>
      </w:r>
    </w:p>
    <w:p w14:paraId="0CD50A89" w14:textId="77777777" w:rsidR="00CD29DA" w:rsidRDefault="00823A7F">
      <w:r>
        <w:rPr>
          <w:b/>
        </w:rPr>
        <w:t>Post-conditions:</w:t>
      </w:r>
      <w:r>
        <w:t xml:space="preserve"> The customer receives updated weather information for the selected location or travel route.</w:t>
      </w:r>
    </w:p>
    <w:p w14:paraId="0CD50A8A" w14:textId="77777777" w:rsidR="00CD29DA" w:rsidRDefault="00CD29DA"/>
    <w:p w14:paraId="0CD50A8B" w14:textId="77777777" w:rsidR="00CD29DA" w:rsidRDefault="00823A7F">
      <w:pPr>
        <w:rPr>
          <w:b/>
        </w:rPr>
      </w:pPr>
      <w:r>
        <w:rPr>
          <w:b/>
        </w:rPr>
        <w:t>Typical Course of Action</w:t>
      </w:r>
    </w:p>
    <w:p w14:paraId="0CD50A8C" w14:textId="77777777" w:rsidR="00CD29DA" w:rsidRDefault="00823A7F">
      <w:pPr>
        <w:numPr>
          <w:ilvl w:val="0"/>
          <w:numId w:val="155"/>
        </w:numPr>
        <w:spacing w:after="0"/>
        <w:pPrChange w:id="219" w:author="Other Author" w:date="2025-05-19T04:59:00Z">
          <w:pPr>
            <w:numPr>
              <w:numId w:val="47"/>
            </w:numPr>
            <w:spacing w:after="0"/>
            <w:ind w:left="720" w:hanging="360"/>
          </w:pPr>
        </w:pPrChange>
      </w:pPr>
      <w:r>
        <w:t>The customer navigates to the "Weather" section in the app or selects a location for which they want to view the weather.</w:t>
      </w:r>
    </w:p>
    <w:p w14:paraId="0CD50A8D" w14:textId="77777777" w:rsidR="00CD29DA" w:rsidRDefault="00823A7F">
      <w:pPr>
        <w:numPr>
          <w:ilvl w:val="0"/>
          <w:numId w:val="155"/>
        </w:numPr>
        <w:spacing w:after="0"/>
        <w:pPrChange w:id="220" w:author="Other Author" w:date="2025-05-19T04:59:00Z">
          <w:pPr>
            <w:numPr>
              <w:numId w:val="47"/>
            </w:numPr>
            <w:spacing w:after="0"/>
            <w:ind w:left="720" w:hanging="360"/>
          </w:pPr>
        </w:pPrChange>
      </w:pPr>
      <w:r>
        <w:t>The customer can either enter a specific location (e.g., city, tourist site) or allow the app to use their current location for weather updates.</w:t>
      </w:r>
    </w:p>
    <w:p w14:paraId="0CD50A8E" w14:textId="77777777" w:rsidR="00CD29DA" w:rsidRDefault="00823A7F">
      <w:pPr>
        <w:numPr>
          <w:ilvl w:val="0"/>
          <w:numId w:val="155"/>
        </w:numPr>
        <w:pPrChange w:id="221" w:author="Other Author" w:date="2025-05-19T04:59:00Z">
          <w:pPr>
            <w:numPr>
              <w:numId w:val="47"/>
            </w:numPr>
            <w:ind w:left="720" w:hanging="360"/>
          </w:pPr>
        </w:pPrChange>
      </w:pPr>
      <w:r>
        <w:t>The app retrieves real-time weather data from external APIs and displays the current conditions, such as:</w:t>
      </w:r>
    </w:p>
    <w:p w14:paraId="0CD50A8F" w14:textId="77777777" w:rsidR="00CD29DA" w:rsidRDefault="00823A7F">
      <w:pPr>
        <w:ind w:left="720"/>
      </w:pPr>
      <w:r>
        <w:rPr>
          <w:rFonts w:ascii="Cardo" w:eastAsia="Cardo" w:hAnsi="Cardo" w:cs="Cardo"/>
        </w:rPr>
        <w:t>⦁ Temperature</w:t>
      </w:r>
    </w:p>
    <w:p w14:paraId="0CD50A90" w14:textId="77777777" w:rsidR="00CD29DA" w:rsidRDefault="00823A7F">
      <w:pPr>
        <w:ind w:left="720"/>
      </w:pPr>
      <w:r>
        <w:rPr>
          <w:rFonts w:ascii="Cardo" w:eastAsia="Cardo" w:hAnsi="Cardo" w:cs="Cardo"/>
        </w:rPr>
        <w:t>⦁ Humidity</w:t>
      </w:r>
    </w:p>
    <w:p w14:paraId="0CD50A91" w14:textId="77777777" w:rsidR="00CD29DA" w:rsidRDefault="00823A7F">
      <w:pPr>
        <w:ind w:left="720"/>
      </w:pPr>
      <w:r>
        <w:rPr>
          <w:rFonts w:ascii="Cardo" w:eastAsia="Cardo" w:hAnsi="Cardo" w:cs="Cardo"/>
        </w:rPr>
        <w:t>⦁ Wind speed</w:t>
      </w:r>
    </w:p>
    <w:p w14:paraId="0CD50A92" w14:textId="77777777" w:rsidR="00CD29DA" w:rsidRDefault="00823A7F">
      <w:pPr>
        <w:ind w:left="720"/>
      </w:pPr>
      <w:r>
        <w:rPr>
          <w:rFonts w:ascii="Cardo" w:eastAsia="Cardo" w:hAnsi="Cardo" w:cs="Cardo"/>
        </w:rPr>
        <w:t>⦁ Weather forecast (e.g., rain, snow, sunny)</w:t>
      </w:r>
    </w:p>
    <w:p w14:paraId="0CD50A93" w14:textId="77777777" w:rsidR="00CD29DA" w:rsidRDefault="00823A7F">
      <w:pPr>
        <w:ind w:left="720"/>
      </w:pPr>
      <w:r>
        <w:rPr>
          <w:rFonts w:ascii="Cardo" w:eastAsia="Cardo" w:hAnsi="Cardo" w:cs="Cardo"/>
        </w:rPr>
        <w:t>⦁ Alerts for extreme weather conditions</w:t>
      </w:r>
    </w:p>
    <w:p w14:paraId="0CD50A94" w14:textId="77777777" w:rsidR="00CD29DA" w:rsidRDefault="00823A7F">
      <w:pPr>
        <w:numPr>
          <w:ilvl w:val="0"/>
          <w:numId w:val="155"/>
        </w:numPr>
        <w:spacing w:after="0"/>
        <w:pPrChange w:id="222" w:author="Other Author" w:date="2025-05-19T04:59:00Z">
          <w:pPr>
            <w:numPr>
              <w:numId w:val="47"/>
            </w:numPr>
            <w:spacing w:after="0"/>
            <w:ind w:left="720" w:hanging="360"/>
          </w:pPr>
        </w:pPrChange>
      </w:pPr>
      <w:r>
        <w:t>The customer can refresh the weather updates or enable auto-refresh to get updates every few minutes.</w:t>
      </w:r>
    </w:p>
    <w:p w14:paraId="0CD50A95" w14:textId="77777777" w:rsidR="00CD29DA" w:rsidRDefault="00823A7F">
      <w:pPr>
        <w:numPr>
          <w:ilvl w:val="0"/>
          <w:numId w:val="155"/>
        </w:numPr>
        <w:spacing w:after="0"/>
        <w:pPrChange w:id="223" w:author="Other Author" w:date="2025-05-19T04:59:00Z">
          <w:pPr>
            <w:numPr>
              <w:numId w:val="47"/>
            </w:numPr>
            <w:spacing w:after="0"/>
            <w:ind w:left="720" w:hanging="360"/>
          </w:pPr>
        </w:pPrChange>
      </w:pPr>
      <w:r>
        <w:t>The customer views the weather information and makes decisions accordingly (e.g., continue traveling, delay journey).</w:t>
      </w:r>
    </w:p>
    <w:p w14:paraId="0CD50A96" w14:textId="77777777" w:rsidR="00CD29DA" w:rsidRDefault="00823A7F">
      <w:pPr>
        <w:numPr>
          <w:ilvl w:val="0"/>
          <w:numId w:val="155"/>
        </w:numPr>
        <w:spacing w:after="0"/>
        <w:pPrChange w:id="224" w:author="Other Author" w:date="2025-05-19T04:59:00Z">
          <w:pPr>
            <w:numPr>
              <w:numId w:val="47"/>
            </w:numPr>
            <w:spacing w:after="0"/>
            <w:ind w:left="720" w:hanging="360"/>
          </w:pPr>
        </w:pPrChange>
      </w:pPr>
      <w:r>
        <w:lastRenderedPageBreak/>
        <w:t>The use case ends when the customer exits the weather section or navigates to another feature of the app.</w:t>
      </w:r>
    </w:p>
    <w:p w14:paraId="0CD50A97" w14:textId="77777777" w:rsidR="00CD29DA" w:rsidRDefault="00823A7F">
      <w:pPr>
        <w:numPr>
          <w:ilvl w:val="0"/>
          <w:numId w:val="155"/>
        </w:numPr>
        <w:pPrChange w:id="225" w:author="Other Author" w:date="2025-05-19T04:59:00Z">
          <w:pPr>
            <w:numPr>
              <w:numId w:val="47"/>
            </w:numPr>
            <w:ind w:left="720" w:hanging="360"/>
          </w:pPr>
        </w:pPrChange>
      </w:pPr>
      <w:r>
        <w:t>The use case ends when the customer finishes viewing the details.</w:t>
      </w:r>
    </w:p>
    <w:p w14:paraId="0CD50A98" w14:textId="77777777" w:rsidR="00CD29DA" w:rsidRDefault="00823A7F">
      <w:r>
        <w:tab/>
      </w:r>
    </w:p>
    <w:p w14:paraId="0CD50A99" w14:textId="77777777" w:rsidR="00CD29DA" w:rsidRDefault="00823A7F">
      <w:pPr>
        <w:rPr>
          <w:b/>
        </w:rPr>
      </w:pPr>
      <w:r>
        <w:rPr>
          <w:b/>
        </w:rPr>
        <w:t>Alternate Courses of Action</w:t>
      </w:r>
    </w:p>
    <w:p w14:paraId="0CD50A9A" w14:textId="77777777" w:rsidR="00CD29DA" w:rsidRDefault="00823A7F">
      <w:pPr>
        <w:numPr>
          <w:ilvl w:val="0"/>
          <w:numId w:val="196"/>
        </w:numPr>
        <w:pPrChange w:id="226" w:author="Other Author" w:date="2025-05-19T04:59:00Z">
          <w:pPr>
            <w:numPr>
              <w:numId w:val="88"/>
            </w:numPr>
            <w:ind w:left="720" w:hanging="360"/>
          </w:pPr>
        </w:pPrChange>
      </w:pPr>
      <w:r>
        <w:t>In step 2, the customer can search for weather updates along a travel route (e.g., the weather at multiple points between two cities) instead of just a single location.</w:t>
      </w:r>
    </w:p>
    <w:p w14:paraId="0CD50A9B" w14:textId="77777777" w:rsidR="00CD29DA" w:rsidRDefault="00823A7F">
      <w:pPr>
        <w:rPr>
          <w:b/>
        </w:rPr>
      </w:pPr>
      <w:r>
        <w:rPr>
          <w:b/>
        </w:rPr>
        <w:t>Exception Paths</w:t>
      </w:r>
    </w:p>
    <w:p w14:paraId="0CD50A9C" w14:textId="77777777" w:rsidR="00CD29DA" w:rsidRDefault="00823A7F">
      <w:pPr>
        <w:numPr>
          <w:ilvl w:val="0"/>
          <w:numId w:val="130"/>
        </w:numPr>
        <w:pPrChange w:id="227" w:author="Other Author" w:date="2025-05-19T04:59:00Z">
          <w:pPr>
            <w:numPr>
              <w:numId w:val="22"/>
            </w:numPr>
            <w:ind w:left="720" w:hanging="360"/>
          </w:pPr>
        </w:pPrChange>
      </w:pPr>
      <w:r>
        <w:t>In step 3, if there is no real-time data available for the selected location, the app displays a "Weather Information Unavailable" message and suggests trying again later.</w:t>
      </w:r>
    </w:p>
    <w:p w14:paraId="0CD50A9D" w14:textId="77777777" w:rsidR="00CD29DA" w:rsidRDefault="00CD29DA"/>
    <w:p w14:paraId="0CD50A9E" w14:textId="77777777" w:rsidR="00CD29DA" w:rsidRDefault="00823A7F">
      <w:pPr>
        <w:rPr>
          <w:b/>
        </w:rPr>
      </w:pPr>
      <w:r>
        <w:rPr>
          <w:b/>
        </w:rPr>
        <w:t>UC-008</w:t>
      </w:r>
    </w:p>
    <w:p w14:paraId="0CD50A9F" w14:textId="77777777" w:rsidR="00CD29DA" w:rsidRDefault="00823A7F">
      <w:pPr>
        <w:rPr>
          <w:b/>
        </w:rPr>
      </w:pPr>
      <w:r>
        <w:rPr>
          <w:rFonts w:ascii="Cardo" w:eastAsia="Cardo" w:hAnsi="Cardo" w:cs="Cardo"/>
        </w:rPr>
        <w:t xml:space="preserve">⦁ </w:t>
      </w:r>
      <w:r>
        <w:rPr>
          <w:b/>
        </w:rPr>
        <w:t>Leave Hotel Review</w:t>
      </w:r>
    </w:p>
    <w:p w14:paraId="0CD50AA0" w14:textId="77777777" w:rsidR="00CD29DA" w:rsidRDefault="00823A7F">
      <w:r>
        <w:rPr>
          <w:b/>
        </w:rPr>
        <w:t>Purpose:</w:t>
      </w:r>
      <w:r>
        <w:t xml:space="preserve"> The customer provides feedback or a rating on a hotel based on their experience.</w:t>
      </w:r>
    </w:p>
    <w:p w14:paraId="0CD50AA1" w14:textId="77777777" w:rsidR="00CD29DA" w:rsidRDefault="00823A7F">
      <w:r>
        <w:rPr>
          <w:b/>
        </w:rPr>
        <w:t>Pre-conditions:</w:t>
      </w:r>
      <w:r>
        <w:t xml:space="preserve"> The customer must be logged into their account. The customer must have used or visited the service/destination they are reviewing.</w:t>
      </w:r>
    </w:p>
    <w:p w14:paraId="0CD50AA2" w14:textId="77777777" w:rsidR="00CD29DA" w:rsidRDefault="00823A7F">
      <w:r>
        <w:rPr>
          <w:b/>
        </w:rPr>
        <w:t>Post-conditions</w:t>
      </w:r>
      <w:r>
        <w:t>: The review is saved and visible to other users. The hotel's overall rating is updated based on the new review.</w:t>
      </w:r>
    </w:p>
    <w:p w14:paraId="0CD50AA3" w14:textId="77777777" w:rsidR="00CD29DA" w:rsidRDefault="00CD29DA"/>
    <w:p w14:paraId="0CD50AA4" w14:textId="77777777" w:rsidR="00CD29DA" w:rsidRDefault="00823A7F">
      <w:pPr>
        <w:rPr>
          <w:b/>
        </w:rPr>
      </w:pPr>
      <w:r>
        <w:rPr>
          <w:b/>
        </w:rPr>
        <w:t>Typical Course of Action</w:t>
      </w:r>
    </w:p>
    <w:p w14:paraId="0CD50AA5" w14:textId="77777777" w:rsidR="00CD29DA" w:rsidRDefault="00823A7F">
      <w:pPr>
        <w:numPr>
          <w:ilvl w:val="0"/>
          <w:numId w:val="186"/>
        </w:numPr>
        <w:spacing w:after="0"/>
        <w:pPrChange w:id="228" w:author="Other Author" w:date="2025-05-19T04:59:00Z">
          <w:pPr>
            <w:numPr>
              <w:numId w:val="78"/>
            </w:numPr>
            <w:spacing w:after="0"/>
            <w:ind w:left="720" w:hanging="360"/>
          </w:pPr>
        </w:pPrChange>
      </w:pPr>
      <w:r>
        <w:t>The customer navigates to the service or destination (e.g., hotel site) they want to review.</w:t>
      </w:r>
    </w:p>
    <w:p w14:paraId="0CD50AA6" w14:textId="77777777" w:rsidR="00CD29DA" w:rsidRDefault="00823A7F">
      <w:pPr>
        <w:numPr>
          <w:ilvl w:val="0"/>
          <w:numId w:val="186"/>
        </w:numPr>
        <w:spacing w:after="0"/>
        <w:pPrChange w:id="229" w:author="Other Author" w:date="2025-05-19T04:59:00Z">
          <w:pPr>
            <w:numPr>
              <w:numId w:val="78"/>
            </w:numPr>
            <w:spacing w:after="0"/>
            <w:ind w:left="720" w:hanging="360"/>
          </w:pPr>
        </w:pPrChange>
      </w:pPr>
      <w:r>
        <w:t>The customer selects the "Leave a Review" option.</w:t>
      </w:r>
    </w:p>
    <w:p w14:paraId="0CD50AA7" w14:textId="77777777" w:rsidR="00CD29DA" w:rsidRDefault="00823A7F">
      <w:pPr>
        <w:numPr>
          <w:ilvl w:val="0"/>
          <w:numId w:val="186"/>
        </w:numPr>
        <w:pPrChange w:id="230" w:author="Other Author" w:date="2025-05-19T04:59:00Z">
          <w:pPr>
            <w:numPr>
              <w:numId w:val="78"/>
            </w:numPr>
            <w:ind w:left="720" w:hanging="360"/>
          </w:pPr>
        </w:pPrChange>
      </w:pPr>
      <w:r>
        <w:t>The app prompts the customer to provide:</w:t>
      </w:r>
    </w:p>
    <w:p w14:paraId="0CD50AA8" w14:textId="77777777" w:rsidR="00CD29DA" w:rsidRDefault="00823A7F">
      <w:pPr>
        <w:ind w:left="720"/>
      </w:pPr>
      <w:r>
        <w:rPr>
          <w:rFonts w:ascii="Cardo" w:eastAsia="Cardo" w:hAnsi="Cardo" w:cs="Cardo"/>
        </w:rPr>
        <w:t>⦁ A rating (e.g., 1 to 5 stars)</w:t>
      </w:r>
    </w:p>
    <w:p w14:paraId="0CD50AA9" w14:textId="77777777" w:rsidR="00CD29DA" w:rsidRDefault="00823A7F">
      <w:pPr>
        <w:ind w:left="720"/>
      </w:pPr>
      <w:r>
        <w:rPr>
          <w:rFonts w:ascii="Cardo" w:eastAsia="Cardo" w:hAnsi="Cardo" w:cs="Cardo"/>
        </w:rPr>
        <w:t>⦁ A written review describing their experience</w:t>
      </w:r>
    </w:p>
    <w:p w14:paraId="0CD50AAA" w14:textId="77777777" w:rsidR="00CD29DA" w:rsidRDefault="00823A7F">
      <w:pPr>
        <w:ind w:left="720"/>
      </w:pPr>
      <w:r>
        <w:rPr>
          <w:rFonts w:ascii="Cardo" w:eastAsia="Cardo" w:hAnsi="Cardo" w:cs="Cardo"/>
        </w:rPr>
        <w:lastRenderedPageBreak/>
        <w:t>⦁ Optional: Upload images related to their visit (e.g., photos of the hotel or restaurant)</w:t>
      </w:r>
    </w:p>
    <w:p w14:paraId="0CD50AAB" w14:textId="77777777" w:rsidR="00CD29DA" w:rsidRDefault="00823A7F">
      <w:pPr>
        <w:numPr>
          <w:ilvl w:val="0"/>
          <w:numId w:val="186"/>
        </w:numPr>
        <w:spacing w:after="0"/>
        <w:pPrChange w:id="231" w:author="Other Author" w:date="2025-05-19T04:59:00Z">
          <w:pPr>
            <w:numPr>
              <w:numId w:val="78"/>
            </w:numPr>
            <w:spacing w:after="0"/>
            <w:ind w:left="720" w:hanging="360"/>
          </w:pPr>
        </w:pPrChange>
      </w:pPr>
      <w:r>
        <w:t>The customer submits the review.</w:t>
      </w:r>
    </w:p>
    <w:p w14:paraId="0CD50AAC" w14:textId="77777777" w:rsidR="00CD29DA" w:rsidRDefault="00823A7F">
      <w:pPr>
        <w:numPr>
          <w:ilvl w:val="0"/>
          <w:numId w:val="186"/>
        </w:numPr>
        <w:spacing w:after="0"/>
        <w:pPrChange w:id="232" w:author="Other Author" w:date="2025-05-19T04:59:00Z">
          <w:pPr>
            <w:numPr>
              <w:numId w:val="78"/>
            </w:numPr>
            <w:spacing w:after="0"/>
            <w:ind w:left="720" w:hanging="360"/>
          </w:pPr>
        </w:pPrChange>
      </w:pPr>
      <w:r>
        <w:t>The app processes and saves the review, updating the overall rating of the hotel.</w:t>
      </w:r>
    </w:p>
    <w:p w14:paraId="0CD50AAD" w14:textId="77777777" w:rsidR="00CD29DA" w:rsidRDefault="00823A7F">
      <w:pPr>
        <w:numPr>
          <w:ilvl w:val="0"/>
          <w:numId w:val="186"/>
        </w:numPr>
        <w:spacing w:after="0"/>
        <w:pPrChange w:id="233" w:author="Other Author" w:date="2025-05-19T04:59:00Z">
          <w:pPr>
            <w:numPr>
              <w:numId w:val="78"/>
            </w:numPr>
            <w:spacing w:after="0"/>
            <w:ind w:left="720" w:hanging="360"/>
          </w:pPr>
        </w:pPrChange>
      </w:pPr>
      <w:r>
        <w:t>The review becomes visible to other users in the review section.</w:t>
      </w:r>
    </w:p>
    <w:p w14:paraId="0CD50AAE" w14:textId="77777777" w:rsidR="00CD29DA" w:rsidRDefault="00823A7F">
      <w:pPr>
        <w:numPr>
          <w:ilvl w:val="0"/>
          <w:numId w:val="186"/>
        </w:numPr>
        <w:spacing w:after="0"/>
        <w:pPrChange w:id="234" w:author="Other Author" w:date="2025-05-19T04:59:00Z">
          <w:pPr>
            <w:numPr>
              <w:numId w:val="78"/>
            </w:numPr>
            <w:spacing w:after="0"/>
            <w:ind w:left="720" w:hanging="360"/>
          </w:pPr>
        </w:pPrChange>
      </w:pPr>
      <w:r>
        <w:t>The customer can edit or delete their review later if desired.</w:t>
      </w:r>
    </w:p>
    <w:p w14:paraId="0CD50AAF" w14:textId="77777777" w:rsidR="00CD29DA" w:rsidRDefault="00823A7F">
      <w:pPr>
        <w:numPr>
          <w:ilvl w:val="0"/>
          <w:numId w:val="186"/>
        </w:numPr>
        <w:pPrChange w:id="235" w:author="Other Author" w:date="2025-05-19T04:59:00Z">
          <w:pPr>
            <w:numPr>
              <w:numId w:val="78"/>
            </w:numPr>
            <w:ind w:left="720" w:hanging="360"/>
          </w:pPr>
        </w:pPrChange>
      </w:pPr>
      <w:r>
        <w:t>The use case ends when the review is successfully submitted or saved.</w:t>
      </w:r>
    </w:p>
    <w:p w14:paraId="0CD50AB0" w14:textId="77777777" w:rsidR="00CD29DA" w:rsidRDefault="00823A7F">
      <w:r>
        <w:tab/>
      </w:r>
    </w:p>
    <w:p w14:paraId="0CD50AB1" w14:textId="77777777" w:rsidR="00CD29DA" w:rsidRDefault="00823A7F">
      <w:pPr>
        <w:rPr>
          <w:b/>
        </w:rPr>
      </w:pPr>
      <w:r>
        <w:rPr>
          <w:b/>
        </w:rPr>
        <w:t>Alternate Courses of Action</w:t>
      </w:r>
    </w:p>
    <w:p w14:paraId="0CD50AB2" w14:textId="77777777" w:rsidR="00CD29DA" w:rsidRDefault="00823A7F">
      <w:pPr>
        <w:numPr>
          <w:ilvl w:val="0"/>
          <w:numId w:val="128"/>
        </w:numPr>
        <w:pPrChange w:id="236" w:author="Other Author" w:date="2025-05-19T04:59:00Z">
          <w:pPr>
            <w:numPr>
              <w:numId w:val="20"/>
            </w:numPr>
            <w:ind w:left="720" w:hanging="360"/>
          </w:pPr>
        </w:pPrChange>
      </w:pPr>
      <w:r>
        <w:t>In step 4, the customer can choose to submit only a rating without writing a detailed review.</w:t>
      </w:r>
    </w:p>
    <w:p w14:paraId="0CD50AB3" w14:textId="77777777" w:rsidR="00CD29DA" w:rsidRDefault="00823A7F">
      <w:pPr>
        <w:rPr>
          <w:b/>
        </w:rPr>
      </w:pPr>
      <w:r>
        <w:rPr>
          <w:b/>
        </w:rPr>
        <w:t>Exception Paths</w:t>
      </w:r>
    </w:p>
    <w:p w14:paraId="0CD50AB4" w14:textId="77777777" w:rsidR="00CD29DA" w:rsidRDefault="00823A7F">
      <w:pPr>
        <w:numPr>
          <w:ilvl w:val="0"/>
          <w:numId w:val="111"/>
        </w:numPr>
        <w:pPrChange w:id="237" w:author="Other Author" w:date="2025-05-19T04:59:00Z">
          <w:pPr>
            <w:numPr>
              <w:numId w:val="3"/>
            </w:numPr>
            <w:ind w:left="720" w:hanging="360"/>
          </w:pPr>
        </w:pPrChange>
      </w:pPr>
      <w:r>
        <w:t>In step 5, if there is an issue with the review submission (e.g., network issue), the app displays an error message and asks the customer to retry.</w:t>
      </w:r>
    </w:p>
    <w:p w14:paraId="0CD50AB5" w14:textId="77777777" w:rsidR="00CD29DA" w:rsidRDefault="00CD29DA"/>
    <w:p w14:paraId="0CD50AB6" w14:textId="77777777" w:rsidR="00CD29DA" w:rsidRDefault="00823A7F">
      <w:pPr>
        <w:rPr>
          <w:b/>
        </w:rPr>
      </w:pPr>
      <w:r>
        <w:rPr>
          <w:b/>
        </w:rPr>
        <w:t>UC-009</w:t>
      </w:r>
    </w:p>
    <w:p w14:paraId="0CD50AB7" w14:textId="77777777" w:rsidR="00CD29DA" w:rsidRDefault="00823A7F">
      <w:r>
        <w:rPr>
          <w:rFonts w:ascii="Cardo" w:eastAsia="Cardo" w:hAnsi="Cardo" w:cs="Cardo"/>
          <w:b/>
        </w:rPr>
        <w:t>⦁ Share trip Details</w:t>
      </w:r>
      <w:r>
        <w:tab/>
      </w:r>
    </w:p>
    <w:p w14:paraId="0CD50AB8" w14:textId="77777777" w:rsidR="00CD29DA" w:rsidRDefault="00823A7F">
      <w:r>
        <w:rPr>
          <w:b/>
        </w:rPr>
        <w:t>Purpose:</w:t>
      </w:r>
      <w:r>
        <w:t xml:space="preserve"> The customer shares their planned or completed trip details (e.g., destinations, accommodations, itinerary) with friends or family through social media, email, or messaging platforms.</w:t>
      </w:r>
    </w:p>
    <w:p w14:paraId="0CD50AB9" w14:textId="77777777" w:rsidR="00CD29DA" w:rsidRDefault="00823A7F">
      <w:r>
        <w:rPr>
          <w:b/>
        </w:rPr>
        <w:t>Pre-conditions</w:t>
      </w:r>
      <w:r>
        <w:t>: The customer must be logged into their account. The customer must have created or completed a trip using the app's planning feature.</w:t>
      </w:r>
    </w:p>
    <w:p w14:paraId="0CD50ABA" w14:textId="77777777" w:rsidR="00CD29DA" w:rsidRDefault="00823A7F">
      <w:r>
        <w:rPr>
          <w:b/>
        </w:rPr>
        <w:t>Post-conditions:</w:t>
      </w:r>
      <w:r>
        <w:t xml:space="preserve"> The trip details are successfully shared through the selected medium (e.g., email, social media).</w:t>
      </w:r>
    </w:p>
    <w:p w14:paraId="0CD50ABB" w14:textId="77777777" w:rsidR="00CD29DA" w:rsidRDefault="00CD29DA"/>
    <w:p w14:paraId="0CD50ABC" w14:textId="77777777" w:rsidR="00CD29DA" w:rsidRDefault="00823A7F">
      <w:pPr>
        <w:rPr>
          <w:b/>
        </w:rPr>
      </w:pPr>
      <w:r>
        <w:rPr>
          <w:b/>
        </w:rPr>
        <w:t>Typical Course of Action</w:t>
      </w:r>
    </w:p>
    <w:p w14:paraId="0CD50ABD" w14:textId="77777777" w:rsidR="00CD29DA" w:rsidRDefault="00823A7F">
      <w:pPr>
        <w:numPr>
          <w:ilvl w:val="0"/>
          <w:numId w:val="187"/>
        </w:numPr>
        <w:spacing w:after="0"/>
        <w:pPrChange w:id="238" w:author="Other Author" w:date="2025-05-19T04:59:00Z">
          <w:pPr>
            <w:numPr>
              <w:numId w:val="79"/>
            </w:numPr>
            <w:spacing w:after="0"/>
            <w:ind w:left="720" w:hanging="360"/>
          </w:pPr>
        </w:pPrChange>
      </w:pPr>
      <w:r>
        <w:t>The customer navigates to their planned or completed trip within the app.</w:t>
      </w:r>
    </w:p>
    <w:p w14:paraId="0CD50ABE" w14:textId="77777777" w:rsidR="00CD29DA" w:rsidRDefault="00823A7F">
      <w:pPr>
        <w:numPr>
          <w:ilvl w:val="0"/>
          <w:numId w:val="187"/>
        </w:numPr>
        <w:spacing w:after="0"/>
        <w:pPrChange w:id="239" w:author="Other Author" w:date="2025-05-19T04:59:00Z">
          <w:pPr>
            <w:numPr>
              <w:numId w:val="79"/>
            </w:numPr>
            <w:spacing w:after="0"/>
            <w:ind w:left="720" w:hanging="360"/>
          </w:pPr>
        </w:pPrChange>
      </w:pPr>
      <w:r>
        <w:lastRenderedPageBreak/>
        <w:t>The customer selects the "Share" option for the trip details.</w:t>
      </w:r>
    </w:p>
    <w:p w14:paraId="0CD50ABF" w14:textId="77777777" w:rsidR="00CD29DA" w:rsidRDefault="00823A7F">
      <w:pPr>
        <w:numPr>
          <w:ilvl w:val="0"/>
          <w:numId w:val="187"/>
        </w:numPr>
        <w:spacing w:after="0"/>
        <w:pPrChange w:id="240" w:author="Other Author" w:date="2025-05-19T04:59:00Z">
          <w:pPr>
            <w:numPr>
              <w:numId w:val="79"/>
            </w:numPr>
            <w:spacing w:after="0"/>
            <w:ind w:left="720" w:hanging="360"/>
          </w:pPr>
        </w:pPrChange>
      </w:pPr>
      <w:r>
        <w:t>The app prompts the customer to choose a sharing method, such as Email etc.</w:t>
      </w:r>
    </w:p>
    <w:p w14:paraId="0CD50AC0" w14:textId="77777777" w:rsidR="00CD29DA" w:rsidRDefault="00823A7F">
      <w:pPr>
        <w:numPr>
          <w:ilvl w:val="0"/>
          <w:numId w:val="187"/>
        </w:numPr>
        <w:spacing w:after="0"/>
        <w:pPrChange w:id="241" w:author="Other Author" w:date="2025-05-19T04:59:00Z">
          <w:pPr>
            <w:numPr>
              <w:numId w:val="79"/>
            </w:numPr>
            <w:spacing w:after="0"/>
            <w:ind w:left="720" w:hanging="360"/>
          </w:pPr>
        </w:pPrChange>
      </w:pPr>
      <w:r>
        <w:t>The customer selects their preferred sharing method and enters the recipient(s) or selects from their contacts.</w:t>
      </w:r>
    </w:p>
    <w:p w14:paraId="0CD50AC1" w14:textId="77777777" w:rsidR="00CD29DA" w:rsidRDefault="00823A7F">
      <w:pPr>
        <w:numPr>
          <w:ilvl w:val="0"/>
          <w:numId w:val="187"/>
        </w:numPr>
        <w:spacing w:after="0"/>
        <w:pPrChange w:id="242" w:author="Other Author" w:date="2025-05-19T04:59:00Z">
          <w:pPr>
            <w:numPr>
              <w:numId w:val="79"/>
            </w:numPr>
            <w:spacing w:after="0"/>
            <w:ind w:left="720" w:hanging="360"/>
          </w:pPr>
        </w:pPrChange>
      </w:pPr>
      <w:r>
        <w:t>The app generates a shareable link or attaches the trip details (e.g., PDF, itinerary summary) depending on the chosen platform.</w:t>
      </w:r>
    </w:p>
    <w:p w14:paraId="0CD50AC2" w14:textId="77777777" w:rsidR="00CD29DA" w:rsidRDefault="00823A7F">
      <w:pPr>
        <w:numPr>
          <w:ilvl w:val="0"/>
          <w:numId w:val="187"/>
        </w:numPr>
        <w:spacing w:after="0"/>
        <w:pPrChange w:id="243" w:author="Other Author" w:date="2025-05-19T04:59:00Z">
          <w:pPr>
            <w:numPr>
              <w:numId w:val="79"/>
            </w:numPr>
            <w:spacing w:after="0"/>
            <w:ind w:left="720" w:hanging="360"/>
          </w:pPr>
        </w:pPrChange>
      </w:pPr>
      <w:r>
        <w:t>The customer adds any optional message or note to accompany the trip details.</w:t>
      </w:r>
    </w:p>
    <w:p w14:paraId="0CD50AC3" w14:textId="77777777" w:rsidR="00CD29DA" w:rsidRDefault="00823A7F">
      <w:pPr>
        <w:numPr>
          <w:ilvl w:val="0"/>
          <w:numId w:val="187"/>
        </w:numPr>
        <w:spacing w:after="0"/>
        <w:pPrChange w:id="244" w:author="Other Author" w:date="2025-05-19T04:59:00Z">
          <w:pPr>
            <w:numPr>
              <w:numId w:val="79"/>
            </w:numPr>
            <w:spacing w:after="0"/>
            <w:ind w:left="720" w:hanging="360"/>
          </w:pPr>
        </w:pPrChange>
      </w:pPr>
      <w:r>
        <w:t>The customer confirms and sends the trip details.</w:t>
      </w:r>
    </w:p>
    <w:p w14:paraId="0CD50AC4" w14:textId="77777777" w:rsidR="00CD29DA" w:rsidRDefault="00823A7F">
      <w:pPr>
        <w:numPr>
          <w:ilvl w:val="0"/>
          <w:numId w:val="187"/>
        </w:numPr>
        <w:spacing w:after="0"/>
        <w:pPrChange w:id="245" w:author="Other Author" w:date="2025-05-19T04:59:00Z">
          <w:pPr>
            <w:numPr>
              <w:numId w:val="79"/>
            </w:numPr>
            <w:spacing w:after="0"/>
            <w:ind w:left="720" w:hanging="360"/>
          </w:pPr>
        </w:pPrChange>
      </w:pPr>
      <w:r>
        <w:t>The app shows a confirmation message that the trip details have been shared successfully.</w:t>
      </w:r>
    </w:p>
    <w:p w14:paraId="0CD50AC5" w14:textId="77777777" w:rsidR="00CD29DA" w:rsidRDefault="00823A7F">
      <w:pPr>
        <w:numPr>
          <w:ilvl w:val="0"/>
          <w:numId w:val="187"/>
        </w:numPr>
        <w:pPrChange w:id="246" w:author="Other Author" w:date="2025-05-19T04:59:00Z">
          <w:pPr>
            <w:numPr>
              <w:numId w:val="79"/>
            </w:numPr>
            <w:ind w:left="720" w:hanging="360"/>
          </w:pPr>
        </w:pPrChange>
      </w:pPr>
      <w:r>
        <w:t>The use case ends when the trip details are sent.</w:t>
      </w:r>
    </w:p>
    <w:p w14:paraId="0CD50AC6" w14:textId="77777777" w:rsidR="00CD29DA" w:rsidRDefault="00CD29DA">
      <w:pPr>
        <w:rPr>
          <w:b/>
        </w:rPr>
      </w:pPr>
    </w:p>
    <w:p w14:paraId="0CD50AC7" w14:textId="77777777" w:rsidR="00CD29DA" w:rsidRDefault="00823A7F">
      <w:pPr>
        <w:rPr>
          <w:b/>
        </w:rPr>
      </w:pPr>
      <w:r>
        <w:rPr>
          <w:b/>
        </w:rPr>
        <w:t>Alternate Courses of Action</w:t>
      </w:r>
    </w:p>
    <w:p w14:paraId="0CD50AC8" w14:textId="77777777" w:rsidR="00CD29DA" w:rsidRDefault="00823A7F">
      <w:pPr>
        <w:numPr>
          <w:ilvl w:val="0"/>
          <w:numId w:val="160"/>
        </w:numPr>
        <w:pPrChange w:id="247" w:author="Other Author" w:date="2025-05-19T04:59:00Z">
          <w:pPr>
            <w:numPr>
              <w:numId w:val="52"/>
            </w:numPr>
            <w:ind w:left="720" w:hanging="360"/>
          </w:pPr>
        </w:pPrChange>
      </w:pPr>
      <w:r>
        <w:t>In step 3, the customer can choose to share specific portions of the trip (e.g., hotel reservations or restaurant bookings) instead of the entire trip itinerary.</w:t>
      </w:r>
    </w:p>
    <w:p w14:paraId="0CD50AC9" w14:textId="77777777" w:rsidR="00CD29DA" w:rsidRDefault="00823A7F">
      <w:pPr>
        <w:rPr>
          <w:b/>
        </w:rPr>
      </w:pPr>
      <w:r>
        <w:rPr>
          <w:b/>
        </w:rPr>
        <w:t>Exception Paths</w:t>
      </w:r>
    </w:p>
    <w:p w14:paraId="0CD50ACA" w14:textId="77777777" w:rsidR="00CD29DA" w:rsidRDefault="00823A7F">
      <w:pPr>
        <w:numPr>
          <w:ilvl w:val="0"/>
          <w:numId w:val="190"/>
        </w:numPr>
        <w:pPrChange w:id="248" w:author="Other Author" w:date="2025-05-19T04:59:00Z">
          <w:pPr>
            <w:numPr>
              <w:numId w:val="82"/>
            </w:numPr>
            <w:ind w:left="720" w:hanging="360"/>
          </w:pPr>
        </w:pPrChange>
      </w:pPr>
      <w:r>
        <w:t>In step 5, if the chosen sharing platform does not support the format (e.g., unsupported file type or link issue), the app displays an error message and suggests an alternative sharing method.</w:t>
      </w:r>
    </w:p>
    <w:p w14:paraId="0CD50ACB" w14:textId="77777777" w:rsidR="00CD29DA" w:rsidRDefault="00CD29DA"/>
    <w:p w14:paraId="0CD50ACC" w14:textId="77777777" w:rsidR="00CD29DA" w:rsidRDefault="00CD29DA"/>
    <w:p w14:paraId="0CD50ACD" w14:textId="77777777" w:rsidR="00CD29DA" w:rsidRDefault="00CD29DA"/>
    <w:p w14:paraId="0CD50ACE" w14:textId="77777777" w:rsidR="00CD29DA" w:rsidRDefault="00CD29DA"/>
    <w:p w14:paraId="0CD50ACF" w14:textId="77777777" w:rsidR="00CD29DA" w:rsidRDefault="00823A7F">
      <w:pPr>
        <w:rPr>
          <w:b/>
        </w:rPr>
      </w:pPr>
      <w:r>
        <w:rPr>
          <w:b/>
        </w:rPr>
        <w:t>UC-010</w:t>
      </w:r>
    </w:p>
    <w:p w14:paraId="0CD50AD0" w14:textId="77777777" w:rsidR="00CD29DA" w:rsidRDefault="00823A7F">
      <w:r>
        <w:rPr>
          <w:rFonts w:ascii="Cardo" w:eastAsia="Cardo" w:hAnsi="Cardo" w:cs="Cardo"/>
          <w:b/>
        </w:rPr>
        <w:t>⦁ AI-based trip planning</w:t>
      </w:r>
    </w:p>
    <w:p w14:paraId="0CD50AD1" w14:textId="77777777" w:rsidR="00CD29DA" w:rsidRDefault="00823A7F">
      <w:r>
        <w:rPr>
          <w:b/>
        </w:rPr>
        <w:t>Purpose:</w:t>
      </w:r>
      <w:r>
        <w:t xml:space="preserve"> The customer uses the app’s AI feature to generate a personalized trip plan based on their preferences, budget, and interests (e.g., sightseeing, adventure, relaxation).</w:t>
      </w:r>
    </w:p>
    <w:p w14:paraId="0CD50AD2" w14:textId="77777777" w:rsidR="00CD29DA" w:rsidRDefault="00823A7F">
      <w:r>
        <w:rPr>
          <w:b/>
        </w:rPr>
        <w:lastRenderedPageBreak/>
        <w:t>Pre-conditions:</w:t>
      </w:r>
      <w:r>
        <w:t xml:space="preserve"> The customer must be logged into their account. The customer must provide trip-related preferences, such as destination, dates, budget, and interests. The app must have access to AI models and external data (e.g., hotel availability, and weather conditions).</w:t>
      </w:r>
    </w:p>
    <w:p w14:paraId="0CD50AD3" w14:textId="77777777" w:rsidR="00CD29DA" w:rsidRDefault="00823A7F">
      <w:r>
        <w:rPr>
          <w:b/>
        </w:rPr>
        <w:t xml:space="preserve">Post-conditions: </w:t>
      </w:r>
      <w:r>
        <w:t>A detailed and customized trip itinerary is generated and presented to the customer.</w:t>
      </w:r>
    </w:p>
    <w:p w14:paraId="0CD50AD4" w14:textId="77777777" w:rsidR="00CD29DA" w:rsidRDefault="00823A7F">
      <w:pPr>
        <w:rPr>
          <w:b/>
        </w:rPr>
      </w:pPr>
      <w:r>
        <w:rPr>
          <w:b/>
        </w:rPr>
        <w:t>Typical Course of Action</w:t>
      </w:r>
    </w:p>
    <w:p w14:paraId="0CD50AD5" w14:textId="77777777" w:rsidR="00CD29DA" w:rsidRDefault="00823A7F">
      <w:pPr>
        <w:numPr>
          <w:ilvl w:val="0"/>
          <w:numId w:val="175"/>
        </w:numPr>
        <w:spacing w:after="0"/>
        <w:pPrChange w:id="249" w:author="Other Author" w:date="2025-05-19T04:59:00Z">
          <w:pPr>
            <w:numPr>
              <w:numId w:val="67"/>
            </w:numPr>
            <w:spacing w:after="0"/>
            <w:ind w:left="720" w:hanging="360"/>
          </w:pPr>
        </w:pPrChange>
      </w:pPr>
      <w:r>
        <w:t>The customer navigates to the "Trip Planning" section of the app.</w:t>
      </w:r>
    </w:p>
    <w:p w14:paraId="0CD50AD6" w14:textId="77777777" w:rsidR="00CD29DA" w:rsidRDefault="00823A7F">
      <w:pPr>
        <w:numPr>
          <w:ilvl w:val="0"/>
          <w:numId w:val="175"/>
        </w:numPr>
        <w:spacing w:after="0"/>
        <w:pPrChange w:id="250" w:author="Other Author" w:date="2025-05-19T04:59:00Z">
          <w:pPr>
            <w:numPr>
              <w:numId w:val="67"/>
            </w:numPr>
            <w:spacing w:after="0"/>
            <w:ind w:left="720" w:hanging="360"/>
          </w:pPr>
        </w:pPrChange>
      </w:pPr>
      <w:r>
        <w:t>The customer selects the "AI Trip Planner" option.</w:t>
      </w:r>
    </w:p>
    <w:p w14:paraId="0CD50AD7" w14:textId="77777777" w:rsidR="00CD29DA" w:rsidRDefault="00823A7F">
      <w:pPr>
        <w:numPr>
          <w:ilvl w:val="0"/>
          <w:numId w:val="175"/>
        </w:numPr>
        <w:pPrChange w:id="251" w:author="Other Author" w:date="2025-05-19T04:59:00Z">
          <w:pPr>
            <w:numPr>
              <w:numId w:val="67"/>
            </w:numPr>
            <w:ind w:left="720" w:hanging="360"/>
          </w:pPr>
        </w:pPrChange>
      </w:pPr>
      <w:r>
        <w:t>The app prompts the customer to provide trip details, such as:</w:t>
      </w:r>
    </w:p>
    <w:p w14:paraId="0CD50AD8" w14:textId="77777777" w:rsidR="00CD29DA" w:rsidRDefault="00823A7F">
      <w:pPr>
        <w:ind w:left="720"/>
      </w:pPr>
      <w:r>
        <w:rPr>
          <w:rFonts w:ascii="Cardo" w:eastAsia="Cardo" w:hAnsi="Cardo" w:cs="Cardo"/>
        </w:rPr>
        <w:t>⦁ Desired destination(s)</w:t>
      </w:r>
    </w:p>
    <w:p w14:paraId="0CD50AD9" w14:textId="77777777" w:rsidR="00CD29DA" w:rsidRDefault="00823A7F">
      <w:pPr>
        <w:ind w:left="720"/>
      </w:pPr>
      <w:r>
        <w:rPr>
          <w:rFonts w:ascii="Cardo" w:eastAsia="Cardo" w:hAnsi="Cardo" w:cs="Cardo"/>
        </w:rPr>
        <w:t>⦁ Dates of travel</w:t>
      </w:r>
    </w:p>
    <w:p w14:paraId="0CD50ADA" w14:textId="77777777" w:rsidR="00CD29DA" w:rsidRDefault="00823A7F">
      <w:pPr>
        <w:ind w:left="720"/>
      </w:pPr>
      <w:r>
        <w:rPr>
          <w:rFonts w:ascii="Cardo" w:eastAsia="Cardo" w:hAnsi="Cardo" w:cs="Cardo"/>
        </w:rPr>
        <w:t>⦁ Budget (e.g., per day or total)</w:t>
      </w:r>
    </w:p>
    <w:p w14:paraId="0CD50ADB" w14:textId="77777777" w:rsidR="00CD29DA" w:rsidRDefault="00823A7F">
      <w:pPr>
        <w:ind w:left="720"/>
      </w:pPr>
      <w:r>
        <w:rPr>
          <w:rFonts w:ascii="Cardo" w:eastAsia="Cardo" w:hAnsi="Cardo" w:cs="Cardo"/>
        </w:rPr>
        <w:t>⦁ Preferences (e.g., type of accommodation, activities, food preferences)</w:t>
      </w:r>
    </w:p>
    <w:p w14:paraId="0CD50ADC" w14:textId="77777777" w:rsidR="00CD29DA" w:rsidRDefault="00823A7F">
      <w:pPr>
        <w:ind w:left="720"/>
      </w:pPr>
      <w:r>
        <w:rPr>
          <w:rFonts w:ascii="Cardo" w:eastAsia="Cardo" w:hAnsi="Cardo" w:cs="Cardo"/>
        </w:rPr>
        <w:t>⦁ Mode of transportation (e.g., flight, rental car).</w:t>
      </w:r>
    </w:p>
    <w:p w14:paraId="0CD50ADD" w14:textId="77777777" w:rsidR="00CD29DA" w:rsidRDefault="00823A7F">
      <w:pPr>
        <w:numPr>
          <w:ilvl w:val="0"/>
          <w:numId w:val="175"/>
        </w:numPr>
        <w:spacing w:after="0"/>
        <w:pPrChange w:id="252" w:author="Other Author" w:date="2025-05-19T04:59:00Z">
          <w:pPr>
            <w:numPr>
              <w:numId w:val="67"/>
            </w:numPr>
            <w:spacing w:after="0"/>
            <w:ind w:left="720" w:hanging="360"/>
          </w:pPr>
        </w:pPrChange>
      </w:pPr>
      <w:r>
        <w:t>The customer submits the trip preferences to the AI engine.</w:t>
      </w:r>
    </w:p>
    <w:p w14:paraId="0CD50ADE" w14:textId="77777777" w:rsidR="00CD29DA" w:rsidRDefault="00823A7F">
      <w:pPr>
        <w:numPr>
          <w:ilvl w:val="0"/>
          <w:numId w:val="175"/>
        </w:numPr>
        <w:spacing w:after="0"/>
        <w:pPrChange w:id="253" w:author="Other Author" w:date="2025-05-19T04:59:00Z">
          <w:pPr>
            <w:numPr>
              <w:numId w:val="67"/>
            </w:numPr>
            <w:spacing w:after="0"/>
            <w:ind w:left="720" w:hanging="360"/>
          </w:pPr>
        </w:pPrChange>
      </w:pPr>
      <w:r>
        <w:t>The app processes the customer’s inputs using machine learning algorithms and external data (e.g., hotel rates, and weather forecasts).</w:t>
      </w:r>
    </w:p>
    <w:p w14:paraId="0CD50ADF" w14:textId="77777777" w:rsidR="00CD29DA" w:rsidRDefault="00823A7F">
      <w:pPr>
        <w:numPr>
          <w:ilvl w:val="0"/>
          <w:numId w:val="175"/>
        </w:numPr>
        <w:pPrChange w:id="254" w:author="Other Author" w:date="2025-05-19T04:59:00Z">
          <w:pPr>
            <w:numPr>
              <w:numId w:val="67"/>
            </w:numPr>
            <w:ind w:left="720" w:hanging="360"/>
          </w:pPr>
        </w:pPrChange>
      </w:pPr>
      <w:r>
        <w:t>The AI-based system generates a personalized trip plan, including:</w:t>
      </w:r>
    </w:p>
    <w:p w14:paraId="0CD50AE0" w14:textId="77777777" w:rsidR="00CD29DA" w:rsidRDefault="00823A7F">
      <w:pPr>
        <w:ind w:left="720"/>
      </w:pPr>
      <w:r>
        <w:rPr>
          <w:rFonts w:ascii="Cardo" w:eastAsia="Cardo" w:hAnsi="Cardo" w:cs="Cardo"/>
        </w:rPr>
        <w:t>⦁ Suggested accommodations</w:t>
      </w:r>
    </w:p>
    <w:p w14:paraId="0CD50AE1" w14:textId="77777777" w:rsidR="00CD29DA" w:rsidRDefault="00823A7F">
      <w:pPr>
        <w:ind w:left="720"/>
      </w:pPr>
      <w:r>
        <w:rPr>
          <w:rFonts w:ascii="Cardo" w:eastAsia="Cardo" w:hAnsi="Cardo" w:cs="Cardo"/>
        </w:rPr>
        <w:t>⦁ Recommended tourist spots and activities</w:t>
      </w:r>
    </w:p>
    <w:p w14:paraId="0CD50AE2" w14:textId="77777777" w:rsidR="00CD29DA" w:rsidRDefault="00823A7F">
      <w:pPr>
        <w:ind w:left="720"/>
      </w:pPr>
      <w:r>
        <w:rPr>
          <w:rFonts w:ascii="Cardo" w:eastAsia="Cardo" w:hAnsi="Cardo" w:cs="Cardo"/>
        </w:rPr>
        <w:t>⦁ Estimated costs</w:t>
      </w:r>
    </w:p>
    <w:p w14:paraId="0CD50AE3" w14:textId="77777777" w:rsidR="00CD29DA" w:rsidRDefault="00823A7F">
      <w:pPr>
        <w:ind w:left="720"/>
      </w:pPr>
      <w:r>
        <w:rPr>
          <w:rFonts w:ascii="Cardo" w:eastAsia="Cardo" w:hAnsi="Cardo" w:cs="Cardo"/>
        </w:rPr>
        <w:t>⦁ Suggested dining options</w:t>
      </w:r>
    </w:p>
    <w:p w14:paraId="0CD50AE4" w14:textId="77777777" w:rsidR="00CD29DA" w:rsidRDefault="00823A7F">
      <w:pPr>
        <w:ind w:left="720"/>
      </w:pPr>
      <w:r>
        <w:rPr>
          <w:rFonts w:ascii="Cardo" w:eastAsia="Cardo" w:hAnsi="Cardo" w:cs="Cardo"/>
        </w:rPr>
        <w:t>⦁ Optimized travel routes and modes of transport</w:t>
      </w:r>
    </w:p>
    <w:p w14:paraId="0CD50AE5" w14:textId="77777777" w:rsidR="00CD29DA" w:rsidRDefault="00823A7F">
      <w:pPr>
        <w:numPr>
          <w:ilvl w:val="0"/>
          <w:numId w:val="175"/>
        </w:numPr>
        <w:spacing w:after="0"/>
        <w:pPrChange w:id="255" w:author="Other Author" w:date="2025-05-19T04:59:00Z">
          <w:pPr>
            <w:numPr>
              <w:numId w:val="67"/>
            </w:numPr>
            <w:spacing w:after="0"/>
            <w:ind w:left="720" w:hanging="360"/>
          </w:pPr>
        </w:pPrChange>
      </w:pPr>
      <w:r>
        <w:t>The app displays the trip plan for the customer to review.</w:t>
      </w:r>
    </w:p>
    <w:p w14:paraId="0CD50AE6" w14:textId="77777777" w:rsidR="00CD29DA" w:rsidRDefault="00823A7F">
      <w:pPr>
        <w:numPr>
          <w:ilvl w:val="0"/>
          <w:numId w:val="175"/>
        </w:numPr>
        <w:pPrChange w:id="256" w:author="Other Author" w:date="2025-05-19T04:59:00Z">
          <w:pPr>
            <w:numPr>
              <w:numId w:val="67"/>
            </w:numPr>
            <w:ind w:left="720" w:hanging="360"/>
          </w:pPr>
        </w:pPrChange>
      </w:pPr>
      <w:r>
        <w:t>The customer can:</w:t>
      </w:r>
    </w:p>
    <w:p w14:paraId="0CD50AE7" w14:textId="77777777" w:rsidR="00CD29DA" w:rsidRDefault="00823A7F">
      <w:pPr>
        <w:ind w:left="720"/>
      </w:pPr>
      <w:r>
        <w:rPr>
          <w:rFonts w:ascii="Cardo" w:eastAsia="Cardo" w:hAnsi="Cardo" w:cs="Cardo"/>
        </w:rPr>
        <w:lastRenderedPageBreak/>
        <w:t>⦁ Save the trip plan for future reference</w:t>
      </w:r>
    </w:p>
    <w:p w14:paraId="0CD50AE8" w14:textId="77777777" w:rsidR="00CD29DA" w:rsidRDefault="00823A7F">
      <w:pPr>
        <w:ind w:left="720"/>
      </w:pPr>
      <w:r>
        <w:rPr>
          <w:rFonts w:ascii="Cardo" w:eastAsia="Cardo" w:hAnsi="Cardo" w:cs="Cardo"/>
        </w:rPr>
        <w:t>⦁ Modify or edit the plan (e.g., change hotel, add or remove activities)</w:t>
      </w:r>
    </w:p>
    <w:p w14:paraId="0CD50AE9" w14:textId="77777777" w:rsidR="00CD29DA" w:rsidRDefault="00823A7F">
      <w:pPr>
        <w:ind w:left="720"/>
      </w:pPr>
      <w:r>
        <w:rPr>
          <w:rFonts w:ascii="Cardo" w:eastAsia="Cardo" w:hAnsi="Cardo" w:cs="Cardo"/>
        </w:rPr>
        <w:t xml:space="preserve">⦁ Share the trip plan with others (via email or social media) </w:t>
      </w:r>
    </w:p>
    <w:p w14:paraId="0CD50AEA" w14:textId="77777777" w:rsidR="00CD29DA" w:rsidRDefault="00CD29DA"/>
    <w:p w14:paraId="0CD50AEB" w14:textId="77777777" w:rsidR="00CD29DA" w:rsidRDefault="00823A7F">
      <w:pPr>
        <w:numPr>
          <w:ilvl w:val="0"/>
          <w:numId w:val="175"/>
        </w:numPr>
        <w:pPrChange w:id="257" w:author="Other Author" w:date="2025-05-19T04:59:00Z">
          <w:pPr>
            <w:numPr>
              <w:numId w:val="67"/>
            </w:numPr>
            <w:ind w:left="720" w:hanging="360"/>
          </w:pPr>
        </w:pPrChange>
      </w:pPr>
      <w:r>
        <w:t>The use case ends when the customer finalizes or saves the trip plan.</w:t>
      </w:r>
    </w:p>
    <w:p w14:paraId="0CD50AEC" w14:textId="77777777" w:rsidR="00CD29DA" w:rsidRDefault="00823A7F">
      <w:r>
        <w:tab/>
      </w:r>
    </w:p>
    <w:p w14:paraId="0CD50AED" w14:textId="77777777" w:rsidR="00CD29DA" w:rsidRDefault="00823A7F">
      <w:pPr>
        <w:rPr>
          <w:b/>
        </w:rPr>
      </w:pPr>
      <w:r>
        <w:rPr>
          <w:b/>
        </w:rPr>
        <w:t>Alternate Courses of Action</w:t>
      </w:r>
    </w:p>
    <w:p w14:paraId="0CD50AEE" w14:textId="77777777" w:rsidR="00CD29DA" w:rsidRDefault="00823A7F">
      <w:pPr>
        <w:numPr>
          <w:ilvl w:val="0"/>
          <w:numId w:val="116"/>
        </w:numPr>
        <w:pPrChange w:id="258" w:author="Other Author" w:date="2025-05-19T04:59:00Z">
          <w:pPr>
            <w:numPr>
              <w:numId w:val="8"/>
            </w:numPr>
            <w:ind w:left="720" w:hanging="360"/>
          </w:pPr>
        </w:pPrChange>
      </w:pPr>
      <w:r>
        <w:t>In step 6, the customer can choose to refine the trip plan by adjusting preferences, such as increasing the budget or focusing on different types of activities (e.g., more sightseeing or adventure).</w:t>
      </w:r>
    </w:p>
    <w:p w14:paraId="0CD50AEF" w14:textId="77777777" w:rsidR="00CD29DA" w:rsidRDefault="00823A7F">
      <w:pPr>
        <w:rPr>
          <w:b/>
        </w:rPr>
      </w:pPr>
      <w:r>
        <w:rPr>
          <w:b/>
        </w:rPr>
        <w:t>Exception Paths</w:t>
      </w:r>
    </w:p>
    <w:p w14:paraId="0CD50AF0" w14:textId="77777777" w:rsidR="00CD29DA" w:rsidRDefault="00823A7F">
      <w:pPr>
        <w:numPr>
          <w:ilvl w:val="0"/>
          <w:numId w:val="114"/>
        </w:numPr>
        <w:pPrChange w:id="259" w:author="Other Author" w:date="2025-05-19T04:59:00Z">
          <w:pPr>
            <w:numPr>
              <w:numId w:val="6"/>
            </w:numPr>
            <w:ind w:left="720" w:hanging="360"/>
          </w:pPr>
        </w:pPrChange>
      </w:pPr>
      <w:r>
        <w:t>In step 5, if the AI system cannot generate a trip plan due to missing data (e.g., no available hotels or transportation for the chosen dates), the app displays an error message and suggests alternate options or dates.</w:t>
      </w:r>
    </w:p>
    <w:p w14:paraId="0CD50AF1" w14:textId="77777777" w:rsidR="00CD29DA" w:rsidRDefault="00CD29DA"/>
    <w:p w14:paraId="0CD50AF2" w14:textId="77777777" w:rsidR="00CD29DA" w:rsidRDefault="00CD29DA"/>
    <w:p w14:paraId="0CD50AF3" w14:textId="77777777" w:rsidR="00CD29DA" w:rsidRDefault="00CD29DA"/>
    <w:p w14:paraId="0CD50AF4" w14:textId="77777777" w:rsidR="00CD29DA" w:rsidRDefault="00CD29DA"/>
    <w:p w14:paraId="0CD50AF5" w14:textId="77777777" w:rsidR="00CD29DA" w:rsidRDefault="00CD29DA"/>
    <w:p w14:paraId="0CD50AF6" w14:textId="77777777" w:rsidR="00CD29DA" w:rsidRDefault="00CD29DA"/>
    <w:p w14:paraId="0CD50AF7" w14:textId="77777777" w:rsidR="00CD29DA" w:rsidRDefault="00CD29DA"/>
    <w:p w14:paraId="0CD50AF8" w14:textId="77777777" w:rsidR="00CD29DA" w:rsidRDefault="00CD29DA"/>
    <w:p w14:paraId="0CD50AF9" w14:textId="77777777" w:rsidR="00CD29DA" w:rsidRDefault="00823A7F">
      <w:pPr>
        <w:pStyle w:val="Heading2"/>
        <w:numPr>
          <w:ilvl w:val="0"/>
          <w:numId w:val="164"/>
        </w:numPr>
        <w:pPrChange w:id="260" w:author="Other Author" w:date="2025-05-19T04:59:00Z">
          <w:pPr>
            <w:pStyle w:val="Heading2"/>
            <w:numPr>
              <w:numId w:val="56"/>
            </w:numPr>
            <w:ind w:left="360" w:hanging="360"/>
          </w:pPr>
        </w:pPrChange>
      </w:pPr>
      <w:bookmarkStart w:id="261" w:name="_kj75efwyxuav" w:colFirst="0" w:colLast="0"/>
      <w:bookmarkEnd w:id="261"/>
      <w:r>
        <w:lastRenderedPageBreak/>
        <w:t>Class Diagram</w:t>
      </w:r>
    </w:p>
    <w:p w14:paraId="0CD50AFA" w14:textId="77777777" w:rsidR="00CD29DA" w:rsidRDefault="00823A7F">
      <w:pPr>
        <w:spacing w:after="0"/>
      </w:pPr>
      <w:r>
        <w:rPr>
          <w:noProof/>
        </w:rPr>
        <w:drawing>
          <wp:inline distT="114300" distB="114300" distL="114300" distR="114300" wp14:anchorId="0CD50DAF" wp14:editId="0CD50DB0">
            <wp:extent cx="5943600" cy="3454400"/>
            <wp:effectExtent l="0" t="0" r="0" b="0"/>
            <wp:docPr id="7" name="image7.png" descr="Picture"/>
            <wp:cNvGraphicFramePr/>
            <a:graphic xmlns:a="http://schemas.openxmlformats.org/drawingml/2006/main">
              <a:graphicData uri="http://schemas.openxmlformats.org/drawingml/2006/picture">
                <pic:pic xmlns:pic="http://schemas.openxmlformats.org/drawingml/2006/picture">
                  <pic:nvPicPr>
                    <pic:cNvPr id="0" name="image7.png" descr="Picture"/>
                    <pic:cNvPicPr preferRelativeResize="0"/>
                  </pic:nvPicPr>
                  <pic:blipFill>
                    <a:blip r:embed="rId13"/>
                    <a:srcRect/>
                    <a:stretch>
                      <a:fillRect/>
                    </a:stretch>
                  </pic:blipFill>
                  <pic:spPr>
                    <a:xfrm>
                      <a:off x="0" y="0"/>
                      <a:ext cx="5943600" cy="3454400"/>
                    </a:xfrm>
                    <a:prstGeom prst="rect">
                      <a:avLst/>
                    </a:prstGeom>
                    <a:ln/>
                  </pic:spPr>
                </pic:pic>
              </a:graphicData>
            </a:graphic>
          </wp:inline>
        </w:drawing>
      </w:r>
    </w:p>
    <w:p w14:paraId="0CD50AFB" w14:textId="77777777" w:rsidR="00CD29DA" w:rsidRDefault="00CD29DA">
      <w:pPr>
        <w:spacing w:after="0"/>
      </w:pPr>
    </w:p>
    <w:p w14:paraId="0CD50AFC" w14:textId="77777777" w:rsidR="00CD29DA" w:rsidRDefault="00823A7F">
      <w:pPr>
        <w:spacing w:after="0"/>
        <w:jc w:val="left"/>
        <w:rPr>
          <w:rFonts w:ascii="Calibri" w:eastAsia="Calibri" w:hAnsi="Calibri" w:cs="Calibri"/>
        </w:rPr>
      </w:pPr>
      <w:r>
        <w:rPr>
          <w:rFonts w:ascii="Arial" w:eastAsia="Arial" w:hAnsi="Arial" w:cs="Arial"/>
          <w:b/>
          <w:sz w:val="26"/>
          <w:szCs w:val="26"/>
        </w:rPr>
        <w:t xml:space="preserve">Description </w:t>
      </w:r>
    </w:p>
    <w:p w14:paraId="0CD50AFD"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There are three major classes: </w:t>
      </w:r>
    </w:p>
    <w:p w14:paraId="0CD50AFE" w14:textId="10CA87B6" w:rsidR="00CD29DA" w:rsidRDefault="00823A7F">
      <w:pPr>
        <w:numPr>
          <w:ilvl w:val="0"/>
          <w:numId w:val="119"/>
        </w:numPr>
        <w:spacing w:after="0"/>
        <w:jc w:val="left"/>
        <w:rPr>
          <w:rFonts w:ascii="Calibri" w:eastAsia="Calibri" w:hAnsi="Calibri" w:cs="Calibri"/>
        </w:rPr>
        <w:pPrChange w:id="262" w:author="Other Author" w:date="2025-05-19T04:59:00Z">
          <w:pPr>
            <w:numPr>
              <w:numId w:val="11"/>
            </w:numPr>
            <w:spacing w:after="0"/>
            <w:ind w:left="720" w:hanging="360"/>
            <w:jc w:val="left"/>
          </w:pPr>
        </w:pPrChange>
      </w:pPr>
      <w:r>
        <w:rPr>
          <w:rFonts w:ascii="Calibri" w:eastAsia="Calibri" w:hAnsi="Calibri" w:cs="Calibri"/>
        </w:rPr>
        <w:t xml:space="preserve">Users </w:t>
      </w:r>
      <w:del w:id="263" w:author="Other Author" w:date="2025-05-19T04:59:00Z">
        <w:r w:rsidR="00E915C5" w:rsidRPr="00E915C5">
          <w:rPr>
            <w:rFonts w:ascii="Calibri" w:eastAsia="Calibri" w:hAnsi="Calibri" w:cs="Calibri"/>
            <w:color w:val="FF0000"/>
          </w:rPr>
          <w:delText>(Font Changed)</w:delText>
        </w:r>
      </w:del>
    </w:p>
    <w:p w14:paraId="0CD50AFF" w14:textId="77777777" w:rsidR="00CD29DA" w:rsidRDefault="00823A7F">
      <w:pPr>
        <w:numPr>
          <w:ilvl w:val="0"/>
          <w:numId w:val="119"/>
        </w:numPr>
        <w:spacing w:after="0"/>
        <w:jc w:val="left"/>
        <w:rPr>
          <w:rFonts w:ascii="Calibri" w:eastAsia="Calibri" w:hAnsi="Calibri" w:cs="Calibri"/>
        </w:rPr>
        <w:pPrChange w:id="264" w:author="Other Author" w:date="2025-05-19T04:59:00Z">
          <w:pPr>
            <w:numPr>
              <w:numId w:val="11"/>
            </w:numPr>
            <w:spacing w:after="0"/>
            <w:ind w:left="720" w:hanging="360"/>
            <w:jc w:val="left"/>
          </w:pPr>
        </w:pPrChange>
      </w:pPr>
      <w:r>
        <w:rPr>
          <w:rFonts w:ascii="Calibri" w:eastAsia="Calibri" w:hAnsi="Calibri" w:cs="Calibri"/>
        </w:rPr>
        <w:t xml:space="preserve">Places </w:t>
      </w:r>
    </w:p>
    <w:p w14:paraId="0CD50B00" w14:textId="77777777" w:rsidR="00CD29DA" w:rsidRDefault="00823A7F">
      <w:pPr>
        <w:numPr>
          <w:ilvl w:val="0"/>
          <w:numId w:val="119"/>
        </w:numPr>
        <w:spacing w:after="0"/>
        <w:jc w:val="left"/>
        <w:rPr>
          <w:rFonts w:ascii="Calibri" w:eastAsia="Calibri" w:hAnsi="Calibri" w:cs="Calibri"/>
        </w:rPr>
        <w:pPrChange w:id="265" w:author="Other Author" w:date="2025-05-19T04:59:00Z">
          <w:pPr>
            <w:numPr>
              <w:numId w:val="11"/>
            </w:numPr>
            <w:spacing w:after="0"/>
            <w:ind w:left="720" w:hanging="360"/>
            <w:jc w:val="left"/>
          </w:pPr>
        </w:pPrChange>
      </w:pPr>
      <w:r>
        <w:rPr>
          <w:rFonts w:ascii="Calibri" w:eastAsia="Calibri" w:hAnsi="Calibri" w:cs="Calibri"/>
        </w:rPr>
        <w:t xml:space="preserve">Companies </w:t>
      </w:r>
    </w:p>
    <w:p w14:paraId="0CD50B01"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Each Major class will have their own child classes which will then have their specific roles. </w:t>
      </w:r>
    </w:p>
    <w:p w14:paraId="0CD50B02"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There is another class called reviews, with which the customer would interact and write reviews of the companies (hotels, car rentals) and places. </w:t>
      </w:r>
    </w:p>
    <w:p w14:paraId="0CD50B03" w14:textId="77777777" w:rsidR="00CD29DA" w:rsidRDefault="00823A7F">
      <w:pPr>
        <w:numPr>
          <w:ilvl w:val="0"/>
          <w:numId w:val="176"/>
        </w:numPr>
        <w:spacing w:after="0"/>
        <w:jc w:val="left"/>
        <w:rPr>
          <w:rFonts w:ascii="Calibri" w:eastAsia="Calibri" w:hAnsi="Calibri" w:cs="Calibri"/>
        </w:rPr>
        <w:pPrChange w:id="266" w:author="Other Author" w:date="2025-05-19T04:59:00Z">
          <w:pPr>
            <w:numPr>
              <w:numId w:val="68"/>
            </w:numPr>
            <w:spacing w:after="0"/>
            <w:ind w:left="720" w:hanging="360"/>
            <w:jc w:val="left"/>
          </w:pPr>
        </w:pPrChange>
      </w:pPr>
      <w:r>
        <w:rPr>
          <w:rFonts w:ascii="Calibri" w:eastAsia="Calibri" w:hAnsi="Calibri" w:cs="Calibri"/>
        </w:rPr>
        <w:t xml:space="preserve">The class </w:t>
      </w:r>
      <w:r>
        <w:rPr>
          <w:rFonts w:ascii="Calibri" w:eastAsia="Calibri" w:hAnsi="Calibri" w:cs="Calibri"/>
          <w:b/>
        </w:rPr>
        <w:t>USER</w:t>
      </w:r>
      <w:r>
        <w:rPr>
          <w:rFonts w:ascii="Calibri" w:eastAsia="Calibri" w:hAnsi="Calibri" w:cs="Calibri"/>
        </w:rPr>
        <w:t xml:space="preserve"> includes all those who will use the application, which includes the customer, the hotel management staff (responsible for managing their hotel updates) and the developers. </w:t>
      </w:r>
    </w:p>
    <w:p w14:paraId="0CD50B04" w14:textId="77777777" w:rsidR="00CD29DA" w:rsidRDefault="00823A7F">
      <w:pPr>
        <w:numPr>
          <w:ilvl w:val="0"/>
          <w:numId w:val="176"/>
        </w:numPr>
        <w:shd w:val="clear" w:color="auto" w:fill="FFFFFF"/>
        <w:spacing w:after="0"/>
        <w:rPr>
          <w:rFonts w:ascii="Calibri" w:eastAsia="Calibri" w:hAnsi="Calibri" w:cs="Calibri"/>
        </w:rPr>
        <w:pPrChange w:id="267" w:author="Other Author" w:date="2025-05-19T04:59:00Z">
          <w:pPr>
            <w:numPr>
              <w:numId w:val="68"/>
            </w:numPr>
            <w:shd w:val="clear" w:color="auto" w:fill="FFFFFF"/>
            <w:spacing w:after="0"/>
            <w:ind w:left="720" w:hanging="360"/>
          </w:pPr>
        </w:pPrChange>
      </w:pPr>
      <w:r>
        <w:rPr>
          <w:rFonts w:ascii="Calibri" w:eastAsia="Calibri" w:hAnsi="Calibri" w:cs="Calibri"/>
        </w:rPr>
        <w:t xml:space="preserve">The </w:t>
      </w:r>
      <w:r>
        <w:rPr>
          <w:rFonts w:ascii="Calibri" w:eastAsia="Calibri" w:hAnsi="Calibri" w:cs="Calibri"/>
          <w:b/>
        </w:rPr>
        <w:t xml:space="preserve">CUSTOMER </w:t>
      </w:r>
      <w:r>
        <w:rPr>
          <w:rFonts w:ascii="Calibri" w:eastAsia="Calibri" w:hAnsi="Calibri" w:cs="Calibri"/>
        </w:rPr>
        <w:t xml:space="preserve">is the main audience of the mobile application and will use the application for its main purpose. To make the communication smooth and facilitate the </w:t>
      </w:r>
      <w:r>
        <w:rPr>
          <w:rFonts w:ascii="Calibri" w:eastAsia="Calibri" w:hAnsi="Calibri" w:cs="Calibri"/>
        </w:rPr>
        <w:lastRenderedPageBreak/>
        <w:t xml:space="preserve">customer, the relation between the customer and companies is bidirectional (n to n), i.e. the customer will be able to interact with the companies and vice versa. </w:t>
      </w:r>
    </w:p>
    <w:p w14:paraId="0CD50B05" w14:textId="77777777" w:rsidR="00CD29DA" w:rsidRDefault="00823A7F">
      <w:pPr>
        <w:numPr>
          <w:ilvl w:val="0"/>
          <w:numId w:val="210"/>
        </w:numPr>
        <w:shd w:val="clear" w:color="auto" w:fill="FFFFFF"/>
        <w:spacing w:after="0"/>
        <w:rPr>
          <w:rFonts w:ascii="Calibri" w:eastAsia="Calibri" w:hAnsi="Calibri" w:cs="Calibri"/>
        </w:rPr>
        <w:pPrChange w:id="268" w:author="Other Author" w:date="2025-05-19T04:59:00Z">
          <w:pPr>
            <w:numPr>
              <w:numId w:val="102"/>
            </w:numPr>
            <w:shd w:val="clear" w:color="auto" w:fill="FFFFFF"/>
            <w:spacing w:after="0"/>
            <w:ind w:left="1440" w:hanging="360"/>
          </w:pPr>
        </w:pPrChange>
      </w:pPr>
      <w:r>
        <w:rPr>
          <w:rFonts w:ascii="Calibri" w:eastAsia="Calibri" w:hAnsi="Calibri" w:cs="Calibri"/>
        </w:rPr>
        <w:t xml:space="preserve">The customer will also be able to interact with the class of the place, but this relation is unidirectional (n to n), and only the customer will be able to view the details of the places (historical places, restaurants, etc.) </w:t>
      </w:r>
    </w:p>
    <w:p w14:paraId="0CD50B06" w14:textId="77777777" w:rsidR="00CD29DA" w:rsidRDefault="00823A7F">
      <w:pPr>
        <w:numPr>
          <w:ilvl w:val="0"/>
          <w:numId w:val="210"/>
        </w:numPr>
        <w:shd w:val="clear" w:color="auto" w:fill="FFFFFF"/>
        <w:spacing w:after="0"/>
        <w:rPr>
          <w:rFonts w:ascii="Calibri" w:eastAsia="Calibri" w:hAnsi="Calibri" w:cs="Calibri"/>
        </w:rPr>
        <w:pPrChange w:id="269" w:author="Other Author" w:date="2025-05-19T04:59:00Z">
          <w:pPr>
            <w:numPr>
              <w:numId w:val="102"/>
            </w:numPr>
            <w:shd w:val="clear" w:color="auto" w:fill="FFFFFF"/>
            <w:spacing w:after="0"/>
            <w:ind w:left="1440" w:hanging="360"/>
          </w:pPr>
        </w:pPrChange>
      </w:pPr>
      <w:r>
        <w:rPr>
          <w:rFonts w:ascii="Calibri" w:eastAsia="Calibri" w:hAnsi="Calibri" w:cs="Calibri"/>
        </w:rPr>
        <w:t xml:space="preserve">The customer will also be able to write reviews about the hotels and places. </w:t>
      </w:r>
    </w:p>
    <w:p w14:paraId="0CD50B07" w14:textId="77777777" w:rsidR="00CD29DA" w:rsidRDefault="00823A7F">
      <w:pPr>
        <w:shd w:val="clear" w:color="auto" w:fill="FFFFFF"/>
        <w:spacing w:after="0"/>
        <w:ind w:left="720"/>
        <w:rPr>
          <w:rFonts w:ascii="Calibri" w:eastAsia="Calibri" w:hAnsi="Calibri" w:cs="Calibri"/>
        </w:rPr>
      </w:pPr>
      <w:r>
        <w:rPr>
          <w:rFonts w:ascii="Calibri" w:eastAsia="Calibri" w:hAnsi="Calibri" w:cs="Calibri"/>
        </w:rPr>
        <w:t xml:space="preserve"> </w:t>
      </w:r>
    </w:p>
    <w:p w14:paraId="0CD50B08" w14:textId="77777777" w:rsidR="00CD29DA" w:rsidRDefault="00823A7F">
      <w:pPr>
        <w:numPr>
          <w:ilvl w:val="0"/>
          <w:numId w:val="212"/>
        </w:numPr>
        <w:shd w:val="clear" w:color="auto" w:fill="FFFFFF"/>
        <w:spacing w:after="0"/>
        <w:rPr>
          <w:rFonts w:ascii="Calibri" w:eastAsia="Calibri" w:hAnsi="Calibri" w:cs="Calibri"/>
        </w:rPr>
        <w:pPrChange w:id="270" w:author="Other Author" w:date="2025-05-19T04:59:00Z">
          <w:pPr>
            <w:numPr>
              <w:numId w:val="104"/>
            </w:numPr>
            <w:shd w:val="clear" w:color="auto" w:fill="FFFFFF"/>
            <w:spacing w:after="0"/>
            <w:ind w:left="720" w:hanging="360"/>
          </w:pPr>
        </w:pPrChange>
      </w:pPr>
      <w:r>
        <w:rPr>
          <w:rFonts w:ascii="Calibri" w:eastAsia="Calibri" w:hAnsi="Calibri" w:cs="Calibri"/>
        </w:rPr>
        <w:t xml:space="preserve">The class </w:t>
      </w:r>
      <w:r>
        <w:rPr>
          <w:rFonts w:ascii="Calibri" w:eastAsia="Calibri" w:hAnsi="Calibri" w:cs="Calibri"/>
          <w:b/>
        </w:rPr>
        <w:t xml:space="preserve">HOTEL MANAGEMENT STAFF </w:t>
      </w:r>
      <w:r>
        <w:rPr>
          <w:rFonts w:ascii="Calibri" w:eastAsia="Calibri" w:hAnsi="Calibri" w:cs="Calibri"/>
        </w:rPr>
        <w:t xml:space="preserve">is also a child class of the user class. This is the management team of a hotel that will be responsible for managing their hotel updates on the application such as posting the latest pictures, room availability information, and other service information. </w:t>
      </w:r>
    </w:p>
    <w:p w14:paraId="0CD50B09" w14:textId="77777777" w:rsidR="00CD29DA" w:rsidRDefault="00823A7F">
      <w:pPr>
        <w:numPr>
          <w:ilvl w:val="0"/>
          <w:numId w:val="200"/>
        </w:numPr>
        <w:spacing w:after="0"/>
        <w:jc w:val="left"/>
        <w:rPr>
          <w:rFonts w:ascii="Calibri" w:eastAsia="Calibri" w:hAnsi="Calibri" w:cs="Calibri"/>
        </w:rPr>
        <w:pPrChange w:id="271" w:author="Other Author" w:date="2025-05-19T04:59:00Z">
          <w:pPr>
            <w:numPr>
              <w:numId w:val="92"/>
            </w:numPr>
            <w:spacing w:after="0"/>
            <w:ind w:left="1440" w:hanging="360"/>
            <w:jc w:val="left"/>
          </w:pPr>
        </w:pPrChange>
      </w:pPr>
      <w:r>
        <w:rPr>
          <w:rFonts w:ascii="Calibri" w:eastAsia="Calibri" w:hAnsi="Calibri" w:cs="Calibri"/>
        </w:rPr>
        <w:t xml:space="preserve">It has a unidirectional 1 to 1 relation with the class </w:t>
      </w:r>
      <w:r>
        <w:rPr>
          <w:rFonts w:ascii="Calibri" w:eastAsia="Calibri" w:hAnsi="Calibri" w:cs="Calibri"/>
          <w:b/>
        </w:rPr>
        <w:t>HOTELS</w:t>
      </w:r>
      <w:r>
        <w:rPr>
          <w:rFonts w:ascii="Calibri" w:eastAsia="Calibri" w:hAnsi="Calibri" w:cs="Calibri"/>
          <w:b/>
          <w:i/>
        </w:rPr>
        <w:t>.</w:t>
      </w:r>
      <w:r>
        <w:rPr>
          <w:rFonts w:ascii="Calibri" w:eastAsia="Calibri" w:hAnsi="Calibri" w:cs="Calibri"/>
        </w:rPr>
        <w:t xml:space="preserve"> </w:t>
      </w:r>
    </w:p>
    <w:p w14:paraId="0CD50B0A" w14:textId="77777777" w:rsidR="00CD29DA" w:rsidRDefault="00CD29DA">
      <w:pPr>
        <w:shd w:val="clear" w:color="auto" w:fill="FFFFFF"/>
        <w:spacing w:after="0"/>
        <w:rPr>
          <w:rFonts w:ascii="Calibri" w:eastAsia="Calibri" w:hAnsi="Calibri" w:cs="Calibri"/>
        </w:rPr>
      </w:pPr>
    </w:p>
    <w:p w14:paraId="0CD50B0B" w14:textId="77777777" w:rsidR="00CD29DA" w:rsidRDefault="00823A7F">
      <w:pPr>
        <w:numPr>
          <w:ilvl w:val="0"/>
          <w:numId w:val="182"/>
        </w:numPr>
        <w:shd w:val="clear" w:color="auto" w:fill="FFFFFF"/>
        <w:spacing w:after="0"/>
        <w:rPr>
          <w:rFonts w:ascii="Calibri" w:eastAsia="Calibri" w:hAnsi="Calibri" w:cs="Calibri"/>
        </w:rPr>
        <w:pPrChange w:id="272" w:author="Other Author" w:date="2025-05-19T04:59:00Z">
          <w:pPr>
            <w:numPr>
              <w:numId w:val="74"/>
            </w:numPr>
            <w:shd w:val="clear" w:color="auto" w:fill="FFFFFF"/>
            <w:spacing w:after="0"/>
            <w:ind w:left="720" w:hanging="360"/>
          </w:pPr>
        </w:pPrChange>
      </w:pPr>
      <w:r>
        <w:rPr>
          <w:rFonts w:ascii="Calibri" w:eastAsia="Calibri" w:hAnsi="Calibri" w:cs="Calibri"/>
        </w:rPr>
        <w:t xml:space="preserve">The class </w:t>
      </w:r>
      <w:r>
        <w:rPr>
          <w:rFonts w:ascii="Calibri" w:eastAsia="Calibri" w:hAnsi="Calibri" w:cs="Calibri"/>
          <w:b/>
        </w:rPr>
        <w:t>APP ADMINISTRATION/DEVELOPERS</w:t>
      </w:r>
      <w:r>
        <w:rPr>
          <w:rFonts w:ascii="Calibri" w:eastAsia="Calibri" w:hAnsi="Calibri" w:cs="Calibri"/>
          <w:b/>
          <w:i/>
        </w:rPr>
        <w:t xml:space="preserve"> </w:t>
      </w:r>
      <w:r>
        <w:rPr>
          <w:rFonts w:ascii="Calibri" w:eastAsia="Calibri" w:hAnsi="Calibri" w:cs="Calibri"/>
        </w:rPr>
        <w:t xml:space="preserve">is the child class of users responsible for managing the accounts and database of the application. They are also responsible for managing the bugs in the application and ensuring true and accurate information.  </w:t>
      </w:r>
    </w:p>
    <w:p w14:paraId="0CD50B0C" w14:textId="77777777" w:rsidR="00CD29DA" w:rsidRDefault="00823A7F">
      <w:pPr>
        <w:numPr>
          <w:ilvl w:val="0"/>
          <w:numId w:val="182"/>
        </w:numPr>
        <w:spacing w:after="0"/>
        <w:ind w:left="1440"/>
        <w:jc w:val="left"/>
        <w:rPr>
          <w:rFonts w:ascii="Calibri" w:eastAsia="Calibri" w:hAnsi="Calibri" w:cs="Calibri"/>
        </w:rPr>
        <w:pPrChange w:id="273" w:author="Other Author" w:date="2025-05-19T04:59:00Z">
          <w:pPr>
            <w:numPr>
              <w:numId w:val="74"/>
            </w:numPr>
            <w:spacing w:after="0"/>
            <w:ind w:left="1440" w:hanging="360"/>
            <w:jc w:val="left"/>
          </w:pPr>
        </w:pPrChange>
      </w:pPr>
      <w:r>
        <w:rPr>
          <w:rFonts w:ascii="Calibri" w:eastAsia="Calibri" w:hAnsi="Calibri" w:cs="Calibri"/>
        </w:rPr>
        <w:t xml:space="preserve">It has a unidirectional relation of 1 to n with the places and companies’ classes. </w:t>
      </w:r>
    </w:p>
    <w:p w14:paraId="0CD50B0D"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 </w:t>
      </w:r>
    </w:p>
    <w:p w14:paraId="0CD50B0E" w14:textId="77777777" w:rsidR="00CD29DA" w:rsidRDefault="00823A7F">
      <w:pPr>
        <w:numPr>
          <w:ilvl w:val="0"/>
          <w:numId w:val="117"/>
        </w:numPr>
        <w:spacing w:after="0"/>
        <w:jc w:val="left"/>
        <w:rPr>
          <w:rFonts w:ascii="Calibri" w:eastAsia="Calibri" w:hAnsi="Calibri" w:cs="Calibri"/>
        </w:rPr>
        <w:pPrChange w:id="274" w:author="Other Author" w:date="2025-05-19T04:59:00Z">
          <w:pPr>
            <w:numPr>
              <w:numId w:val="9"/>
            </w:numPr>
            <w:spacing w:after="0"/>
            <w:ind w:left="720" w:hanging="360"/>
            <w:jc w:val="left"/>
          </w:pPr>
        </w:pPrChange>
      </w:pPr>
      <w:r>
        <w:rPr>
          <w:rFonts w:ascii="Calibri" w:eastAsia="Calibri" w:hAnsi="Calibri" w:cs="Calibri"/>
        </w:rPr>
        <w:t xml:space="preserve">The class </w:t>
      </w:r>
      <w:r>
        <w:rPr>
          <w:rFonts w:ascii="Calibri" w:eastAsia="Calibri" w:hAnsi="Calibri" w:cs="Calibri"/>
          <w:b/>
        </w:rPr>
        <w:t>COMPANIES</w:t>
      </w:r>
      <w:r>
        <w:rPr>
          <w:rFonts w:ascii="Calibri" w:eastAsia="Calibri" w:hAnsi="Calibri" w:cs="Calibri"/>
        </w:rPr>
        <w:t xml:space="preserve"> is another major class which includes the hotels and car rentals as its child classes. </w:t>
      </w:r>
    </w:p>
    <w:p w14:paraId="0CD50B0F" w14:textId="77777777" w:rsidR="00CD29DA" w:rsidRDefault="00823A7F">
      <w:pPr>
        <w:shd w:val="clear" w:color="auto" w:fill="FFFFFF"/>
        <w:spacing w:after="0"/>
        <w:ind w:left="720"/>
        <w:rPr>
          <w:rFonts w:ascii="Calibri" w:eastAsia="Calibri" w:hAnsi="Calibri" w:cs="Calibri"/>
        </w:rPr>
      </w:pPr>
      <w:r>
        <w:rPr>
          <w:rFonts w:ascii="Calibri" w:eastAsia="Calibri" w:hAnsi="Calibri" w:cs="Calibri"/>
        </w:rPr>
        <w:t xml:space="preserve"> </w:t>
      </w:r>
    </w:p>
    <w:p w14:paraId="0CD50B10" w14:textId="77777777" w:rsidR="00CD29DA" w:rsidRDefault="00823A7F">
      <w:pPr>
        <w:numPr>
          <w:ilvl w:val="0"/>
          <w:numId w:val="142"/>
        </w:numPr>
        <w:spacing w:after="0"/>
        <w:jc w:val="left"/>
        <w:rPr>
          <w:rFonts w:ascii="Calibri" w:eastAsia="Calibri" w:hAnsi="Calibri" w:cs="Calibri"/>
        </w:rPr>
        <w:pPrChange w:id="275" w:author="Other Author" w:date="2025-05-19T04:59:00Z">
          <w:pPr>
            <w:numPr>
              <w:numId w:val="34"/>
            </w:numPr>
            <w:spacing w:after="0"/>
            <w:ind w:left="1440" w:hanging="360"/>
            <w:jc w:val="left"/>
          </w:pPr>
        </w:pPrChange>
      </w:pPr>
      <w:r>
        <w:rPr>
          <w:rFonts w:ascii="Calibri" w:eastAsia="Calibri" w:hAnsi="Calibri" w:cs="Calibri"/>
        </w:rPr>
        <w:t xml:space="preserve">It has two child classes, i.e. </w:t>
      </w:r>
      <w:r>
        <w:rPr>
          <w:rFonts w:ascii="Calibri" w:eastAsia="Calibri" w:hAnsi="Calibri" w:cs="Calibri"/>
          <w:b/>
        </w:rPr>
        <w:t xml:space="preserve">hotels </w:t>
      </w:r>
      <w:r>
        <w:rPr>
          <w:rFonts w:ascii="Calibri" w:eastAsia="Calibri" w:hAnsi="Calibri" w:cs="Calibri"/>
        </w:rPr>
        <w:t xml:space="preserve">and </w:t>
      </w:r>
      <w:r>
        <w:rPr>
          <w:rFonts w:ascii="Calibri" w:eastAsia="Calibri" w:hAnsi="Calibri" w:cs="Calibri"/>
          <w:b/>
        </w:rPr>
        <w:t>car rentals.</w:t>
      </w:r>
      <w:r>
        <w:rPr>
          <w:rFonts w:ascii="Calibri" w:eastAsia="Calibri" w:hAnsi="Calibri" w:cs="Calibri"/>
        </w:rPr>
        <w:t xml:space="preserve"> </w:t>
      </w:r>
    </w:p>
    <w:p w14:paraId="0CD50B11" w14:textId="77777777" w:rsidR="00CD29DA" w:rsidRDefault="00823A7F">
      <w:pPr>
        <w:numPr>
          <w:ilvl w:val="0"/>
          <w:numId w:val="142"/>
        </w:numPr>
        <w:spacing w:after="0"/>
        <w:jc w:val="left"/>
        <w:rPr>
          <w:rFonts w:ascii="Calibri" w:eastAsia="Calibri" w:hAnsi="Calibri" w:cs="Calibri"/>
        </w:rPr>
        <w:pPrChange w:id="276" w:author="Other Author" w:date="2025-05-19T04:59:00Z">
          <w:pPr>
            <w:numPr>
              <w:numId w:val="34"/>
            </w:numPr>
            <w:spacing w:after="0"/>
            <w:ind w:left="1440" w:hanging="360"/>
            <w:jc w:val="left"/>
          </w:pPr>
        </w:pPrChange>
      </w:pPr>
      <w:r>
        <w:rPr>
          <w:rFonts w:ascii="Calibri" w:eastAsia="Calibri" w:hAnsi="Calibri" w:cs="Calibri"/>
        </w:rPr>
        <w:t xml:space="preserve">It has a unidirectional relation with the customer class, such that the customer will be able to book rooms at the hotels and rent cars from the car rental companies (child classes of the companies).  </w:t>
      </w:r>
    </w:p>
    <w:p w14:paraId="0CD50B12" w14:textId="77777777" w:rsidR="00CD29DA" w:rsidRDefault="00823A7F">
      <w:pPr>
        <w:numPr>
          <w:ilvl w:val="0"/>
          <w:numId w:val="142"/>
        </w:numPr>
        <w:spacing w:after="0"/>
        <w:jc w:val="left"/>
        <w:rPr>
          <w:rFonts w:ascii="Calibri" w:eastAsia="Calibri" w:hAnsi="Calibri" w:cs="Calibri"/>
        </w:rPr>
        <w:pPrChange w:id="277" w:author="Other Author" w:date="2025-05-19T04:59:00Z">
          <w:pPr>
            <w:numPr>
              <w:numId w:val="34"/>
            </w:numPr>
            <w:spacing w:after="0"/>
            <w:ind w:left="1440" w:hanging="360"/>
            <w:jc w:val="left"/>
          </w:pPr>
        </w:pPrChange>
      </w:pPr>
      <w:r>
        <w:rPr>
          <w:rFonts w:ascii="Calibri" w:eastAsia="Calibri" w:hAnsi="Calibri" w:cs="Calibri"/>
        </w:rPr>
        <w:t xml:space="preserve">It has a whole-part composition of 1 to n in relation to the review class, such that the class will hold reviews about hotels and car companies. </w:t>
      </w:r>
    </w:p>
    <w:p w14:paraId="0CD50B13" w14:textId="77777777" w:rsidR="00CD29DA" w:rsidRDefault="00823A7F">
      <w:pPr>
        <w:numPr>
          <w:ilvl w:val="0"/>
          <w:numId w:val="142"/>
        </w:numPr>
        <w:spacing w:after="0"/>
        <w:jc w:val="left"/>
        <w:rPr>
          <w:rFonts w:ascii="Calibri" w:eastAsia="Calibri" w:hAnsi="Calibri" w:cs="Calibri"/>
        </w:rPr>
        <w:pPrChange w:id="278" w:author="Other Author" w:date="2025-05-19T04:59:00Z">
          <w:pPr>
            <w:numPr>
              <w:numId w:val="34"/>
            </w:numPr>
            <w:spacing w:after="0"/>
            <w:ind w:left="1440" w:hanging="360"/>
            <w:jc w:val="left"/>
          </w:pPr>
        </w:pPrChange>
      </w:pPr>
      <w:r>
        <w:rPr>
          <w:rFonts w:ascii="Calibri" w:eastAsia="Calibri" w:hAnsi="Calibri" w:cs="Calibri"/>
        </w:rPr>
        <w:t xml:space="preserve">The </w:t>
      </w:r>
      <w:r>
        <w:rPr>
          <w:rFonts w:ascii="Calibri" w:eastAsia="Calibri" w:hAnsi="Calibri" w:cs="Calibri"/>
          <w:b/>
        </w:rPr>
        <w:t>HOTELS</w:t>
      </w:r>
      <w:r>
        <w:rPr>
          <w:rFonts w:ascii="Calibri" w:eastAsia="Calibri" w:hAnsi="Calibri" w:cs="Calibri"/>
        </w:rPr>
        <w:t xml:space="preserve"> child class of the </w:t>
      </w:r>
      <w:r>
        <w:rPr>
          <w:rFonts w:ascii="Calibri" w:eastAsia="Calibri" w:hAnsi="Calibri" w:cs="Calibri"/>
          <w:b/>
        </w:rPr>
        <w:t xml:space="preserve">COMPANIES </w:t>
      </w:r>
      <w:r>
        <w:rPr>
          <w:rFonts w:ascii="Calibri" w:eastAsia="Calibri" w:hAnsi="Calibri" w:cs="Calibri"/>
        </w:rPr>
        <w:t xml:space="preserve">class will have a 1 to 1 relationship with the </w:t>
      </w:r>
      <w:r>
        <w:rPr>
          <w:rFonts w:ascii="Calibri" w:eastAsia="Calibri" w:hAnsi="Calibri" w:cs="Calibri"/>
          <w:b/>
        </w:rPr>
        <w:t>HOTEL MANAGEMENT STAFF</w:t>
      </w:r>
      <w:r>
        <w:rPr>
          <w:rFonts w:ascii="Calibri" w:eastAsia="Calibri" w:hAnsi="Calibri" w:cs="Calibri"/>
          <w:b/>
          <w:i/>
        </w:rPr>
        <w:t xml:space="preserve"> </w:t>
      </w:r>
      <w:r>
        <w:rPr>
          <w:rFonts w:ascii="Calibri" w:eastAsia="Calibri" w:hAnsi="Calibri" w:cs="Calibri"/>
        </w:rPr>
        <w:t xml:space="preserve">child class of the </w:t>
      </w:r>
      <w:r>
        <w:rPr>
          <w:rFonts w:ascii="Calibri" w:eastAsia="Calibri" w:hAnsi="Calibri" w:cs="Calibri"/>
          <w:b/>
        </w:rPr>
        <w:t xml:space="preserve">USER </w:t>
      </w:r>
      <w:r>
        <w:rPr>
          <w:rFonts w:ascii="Calibri" w:eastAsia="Calibri" w:hAnsi="Calibri" w:cs="Calibri"/>
        </w:rPr>
        <w:t xml:space="preserve">class. </w:t>
      </w:r>
    </w:p>
    <w:p w14:paraId="0CD50B14" w14:textId="77777777" w:rsidR="00CD29DA" w:rsidRDefault="00823A7F">
      <w:pPr>
        <w:shd w:val="clear" w:color="auto" w:fill="FFFFFF"/>
        <w:spacing w:after="0"/>
        <w:ind w:left="720"/>
        <w:rPr>
          <w:rFonts w:ascii="Calibri" w:eastAsia="Calibri" w:hAnsi="Calibri" w:cs="Calibri"/>
        </w:rPr>
      </w:pPr>
      <w:r>
        <w:rPr>
          <w:rFonts w:ascii="Calibri" w:eastAsia="Calibri" w:hAnsi="Calibri" w:cs="Calibri"/>
        </w:rPr>
        <w:lastRenderedPageBreak/>
        <w:t xml:space="preserve"> </w:t>
      </w:r>
    </w:p>
    <w:p w14:paraId="0CD50B15" w14:textId="77777777" w:rsidR="00CD29DA" w:rsidRDefault="00823A7F">
      <w:pPr>
        <w:numPr>
          <w:ilvl w:val="0"/>
          <w:numId w:val="109"/>
        </w:numPr>
        <w:spacing w:after="0"/>
        <w:jc w:val="left"/>
        <w:rPr>
          <w:rFonts w:ascii="Calibri" w:eastAsia="Calibri" w:hAnsi="Calibri" w:cs="Calibri"/>
        </w:rPr>
        <w:pPrChange w:id="279" w:author="Other Author" w:date="2025-05-19T04:59:00Z">
          <w:pPr>
            <w:numPr>
              <w:numId w:val="1"/>
            </w:numPr>
            <w:spacing w:after="0"/>
            <w:ind w:left="720" w:hanging="360"/>
            <w:jc w:val="left"/>
          </w:pPr>
        </w:pPrChange>
      </w:pPr>
      <w:r>
        <w:rPr>
          <w:rFonts w:ascii="Calibri" w:eastAsia="Calibri" w:hAnsi="Calibri" w:cs="Calibri"/>
        </w:rPr>
        <w:t xml:space="preserve">The class </w:t>
      </w:r>
      <w:r>
        <w:rPr>
          <w:rFonts w:ascii="Calibri" w:eastAsia="Calibri" w:hAnsi="Calibri" w:cs="Calibri"/>
          <w:b/>
        </w:rPr>
        <w:t xml:space="preserve">PLACES </w:t>
      </w:r>
      <w:r>
        <w:rPr>
          <w:rFonts w:ascii="Calibri" w:eastAsia="Calibri" w:hAnsi="Calibri" w:cs="Calibri"/>
        </w:rPr>
        <w:t xml:space="preserve">is the parent class of the places the customer wants to visit. </w:t>
      </w:r>
    </w:p>
    <w:p w14:paraId="0CD50B16" w14:textId="77777777" w:rsidR="00CD29DA" w:rsidRDefault="00823A7F">
      <w:pPr>
        <w:shd w:val="clear" w:color="auto" w:fill="FFFFFF"/>
        <w:spacing w:after="0"/>
        <w:ind w:left="720"/>
        <w:rPr>
          <w:rFonts w:ascii="Calibri" w:eastAsia="Calibri" w:hAnsi="Calibri" w:cs="Calibri"/>
        </w:rPr>
      </w:pPr>
      <w:r>
        <w:rPr>
          <w:rFonts w:ascii="Calibri" w:eastAsia="Calibri" w:hAnsi="Calibri" w:cs="Calibri"/>
        </w:rPr>
        <w:t xml:space="preserve"> </w:t>
      </w:r>
    </w:p>
    <w:p w14:paraId="0CD50B17" w14:textId="77777777" w:rsidR="00CD29DA" w:rsidRDefault="00823A7F">
      <w:pPr>
        <w:numPr>
          <w:ilvl w:val="0"/>
          <w:numId w:val="178"/>
        </w:numPr>
        <w:spacing w:after="0"/>
        <w:jc w:val="left"/>
        <w:rPr>
          <w:rFonts w:ascii="Calibri" w:eastAsia="Calibri" w:hAnsi="Calibri" w:cs="Calibri"/>
        </w:rPr>
        <w:pPrChange w:id="280" w:author="Other Author" w:date="2025-05-19T04:59:00Z">
          <w:pPr>
            <w:numPr>
              <w:numId w:val="70"/>
            </w:numPr>
            <w:spacing w:after="0"/>
            <w:ind w:left="1440" w:hanging="360"/>
            <w:jc w:val="left"/>
          </w:pPr>
        </w:pPrChange>
      </w:pPr>
      <w:r>
        <w:rPr>
          <w:rFonts w:ascii="Calibri" w:eastAsia="Calibri" w:hAnsi="Calibri" w:cs="Calibri"/>
        </w:rPr>
        <w:t xml:space="preserve">It has three child classes, i.e. </w:t>
      </w:r>
      <w:r>
        <w:rPr>
          <w:rFonts w:ascii="Calibri" w:eastAsia="Calibri" w:hAnsi="Calibri" w:cs="Calibri"/>
          <w:b/>
        </w:rPr>
        <w:t>Historical places, restaurants, and tourist sites.</w:t>
      </w:r>
      <w:r>
        <w:rPr>
          <w:rFonts w:ascii="Calibri" w:eastAsia="Calibri" w:hAnsi="Calibri" w:cs="Calibri"/>
        </w:rPr>
        <w:t xml:space="preserve"> </w:t>
      </w:r>
    </w:p>
    <w:p w14:paraId="0CD50B18" w14:textId="77777777" w:rsidR="00CD29DA" w:rsidRDefault="00823A7F">
      <w:pPr>
        <w:numPr>
          <w:ilvl w:val="0"/>
          <w:numId w:val="178"/>
        </w:numPr>
        <w:spacing w:after="0"/>
        <w:jc w:val="left"/>
        <w:rPr>
          <w:rFonts w:ascii="Calibri" w:eastAsia="Calibri" w:hAnsi="Calibri" w:cs="Calibri"/>
        </w:rPr>
        <w:pPrChange w:id="281" w:author="Other Author" w:date="2025-05-19T04:59:00Z">
          <w:pPr>
            <w:numPr>
              <w:numId w:val="70"/>
            </w:numPr>
            <w:spacing w:after="0"/>
            <w:ind w:left="1440" w:hanging="360"/>
            <w:jc w:val="left"/>
          </w:pPr>
        </w:pPrChange>
      </w:pPr>
      <w:r>
        <w:rPr>
          <w:rFonts w:ascii="Calibri" w:eastAsia="Calibri" w:hAnsi="Calibri" w:cs="Calibri"/>
        </w:rPr>
        <w:t xml:space="preserve">This class has a unidirectional relation with the user’s child classes, i.e. customer and developers. </w:t>
      </w:r>
    </w:p>
    <w:p w14:paraId="0CD50B19" w14:textId="77777777" w:rsidR="00CD29DA" w:rsidRDefault="00823A7F">
      <w:pPr>
        <w:numPr>
          <w:ilvl w:val="0"/>
          <w:numId w:val="178"/>
        </w:numPr>
        <w:spacing w:after="0"/>
        <w:jc w:val="left"/>
        <w:rPr>
          <w:rFonts w:ascii="Calibri" w:eastAsia="Calibri" w:hAnsi="Calibri" w:cs="Calibri"/>
        </w:rPr>
        <w:pPrChange w:id="282" w:author="Other Author" w:date="2025-05-19T04:59:00Z">
          <w:pPr>
            <w:numPr>
              <w:numId w:val="70"/>
            </w:numPr>
            <w:spacing w:after="0"/>
            <w:ind w:left="1440" w:hanging="360"/>
            <w:jc w:val="left"/>
          </w:pPr>
        </w:pPrChange>
      </w:pPr>
      <w:r>
        <w:rPr>
          <w:rFonts w:ascii="Calibri" w:eastAsia="Calibri" w:hAnsi="Calibri" w:cs="Calibri"/>
        </w:rPr>
        <w:t xml:space="preserve">The customer is capable of searching for places and viewing the location and reviews of tourist sites, restaurants and historical places. </w:t>
      </w:r>
    </w:p>
    <w:p w14:paraId="0CD50B1A" w14:textId="77777777" w:rsidR="00CD29DA" w:rsidRDefault="00823A7F">
      <w:pPr>
        <w:numPr>
          <w:ilvl w:val="0"/>
          <w:numId w:val="178"/>
        </w:numPr>
        <w:spacing w:after="0"/>
        <w:jc w:val="left"/>
        <w:rPr>
          <w:rFonts w:ascii="Calibri" w:eastAsia="Calibri" w:hAnsi="Calibri" w:cs="Calibri"/>
        </w:rPr>
        <w:pPrChange w:id="283" w:author="Other Author" w:date="2025-05-19T04:59:00Z">
          <w:pPr>
            <w:numPr>
              <w:numId w:val="70"/>
            </w:numPr>
            <w:spacing w:after="0"/>
            <w:ind w:left="1440" w:hanging="360"/>
            <w:jc w:val="left"/>
          </w:pPr>
        </w:pPrChange>
      </w:pPr>
      <w:r>
        <w:rPr>
          <w:rFonts w:ascii="Calibri" w:eastAsia="Calibri" w:hAnsi="Calibri" w:cs="Calibri"/>
        </w:rPr>
        <w:t xml:space="preserve">The developers are capable of updating the class. </w:t>
      </w:r>
    </w:p>
    <w:p w14:paraId="0CD50B1B" w14:textId="77777777" w:rsidR="00CD29DA" w:rsidRDefault="00823A7F">
      <w:pPr>
        <w:numPr>
          <w:ilvl w:val="0"/>
          <w:numId w:val="178"/>
        </w:numPr>
        <w:spacing w:after="0"/>
        <w:jc w:val="left"/>
        <w:rPr>
          <w:rFonts w:ascii="Calibri" w:eastAsia="Calibri" w:hAnsi="Calibri" w:cs="Calibri"/>
        </w:rPr>
        <w:pPrChange w:id="284" w:author="Other Author" w:date="2025-05-19T04:59:00Z">
          <w:pPr>
            <w:numPr>
              <w:numId w:val="70"/>
            </w:numPr>
            <w:spacing w:after="0"/>
            <w:ind w:left="1440" w:hanging="360"/>
            <w:jc w:val="left"/>
          </w:pPr>
        </w:pPrChange>
      </w:pPr>
      <w:r>
        <w:rPr>
          <w:rFonts w:ascii="Calibri" w:eastAsia="Calibri" w:hAnsi="Calibri" w:cs="Calibri"/>
        </w:rPr>
        <w:t xml:space="preserve">This class also has a whole-part composition 1 to n relation with the review class, such that the class will hold reviews about the places. </w:t>
      </w:r>
    </w:p>
    <w:p w14:paraId="0CD50B1C" w14:textId="77777777" w:rsidR="00CD29DA" w:rsidRDefault="00823A7F">
      <w:pPr>
        <w:shd w:val="clear" w:color="auto" w:fill="FFFFFF"/>
        <w:spacing w:after="0"/>
        <w:ind w:left="1080"/>
        <w:rPr>
          <w:rFonts w:ascii="Calibri" w:eastAsia="Calibri" w:hAnsi="Calibri" w:cs="Calibri"/>
        </w:rPr>
      </w:pPr>
      <w:r>
        <w:rPr>
          <w:rFonts w:ascii="Calibri" w:eastAsia="Calibri" w:hAnsi="Calibri" w:cs="Calibri"/>
        </w:rPr>
        <w:t xml:space="preserve"> </w:t>
      </w:r>
    </w:p>
    <w:p w14:paraId="0CD50B1D" w14:textId="77777777" w:rsidR="00CD29DA" w:rsidRDefault="00823A7F">
      <w:pPr>
        <w:numPr>
          <w:ilvl w:val="0"/>
          <w:numId w:val="198"/>
        </w:numPr>
        <w:spacing w:after="0"/>
        <w:jc w:val="left"/>
        <w:rPr>
          <w:rFonts w:ascii="Calibri" w:eastAsia="Calibri" w:hAnsi="Calibri" w:cs="Calibri"/>
        </w:rPr>
        <w:pPrChange w:id="285" w:author="Other Author" w:date="2025-05-19T04:59:00Z">
          <w:pPr>
            <w:numPr>
              <w:numId w:val="90"/>
            </w:numPr>
            <w:spacing w:after="0"/>
            <w:ind w:left="720" w:hanging="360"/>
            <w:jc w:val="left"/>
          </w:pPr>
        </w:pPrChange>
      </w:pPr>
      <w:r>
        <w:rPr>
          <w:rFonts w:ascii="Calibri" w:eastAsia="Calibri" w:hAnsi="Calibri" w:cs="Calibri"/>
        </w:rPr>
        <w:t xml:space="preserve">The </w:t>
      </w:r>
      <w:r>
        <w:rPr>
          <w:rFonts w:ascii="Calibri" w:eastAsia="Calibri" w:hAnsi="Calibri" w:cs="Calibri"/>
          <w:b/>
        </w:rPr>
        <w:t xml:space="preserve">REVIEWS </w:t>
      </w:r>
      <w:r>
        <w:rPr>
          <w:rFonts w:ascii="Calibri" w:eastAsia="Calibri" w:hAnsi="Calibri" w:cs="Calibri"/>
        </w:rPr>
        <w:t xml:space="preserve">class, as the name suggests will be keeping the reviews put on by the customers about the places, hotels and car rentals. </w:t>
      </w:r>
    </w:p>
    <w:p w14:paraId="0CD50B1E" w14:textId="77777777" w:rsidR="00CD29DA" w:rsidRDefault="00823A7F">
      <w:pPr>
        <w:shd w:val="clear" w:color="auto" w:fill="FFFFFF"/>
        <w:spacing w:after="0"/>
        <w:ind w:left="720"/>
        <w:rPr>
          <w:rFonts w:ascii="Calibri" w:eastAsia="Calibri" w:hAnsi="Calibri" w:cs="Calibri"/>
        </w:rPr>
      </w:pPr>
      <w:r>
        <w:rPr>
          <w:rFonts w:ascii="Calibri" w:eastAsia="Calibri" w:hAnsi="Calibri" w:cs="Calibri"/>
        </w:rPr>
        <w:t xml:space="preserve"> </w:t>
      </w:r>
    </w:p>
    <w:p w14:paraId="0CD50B1F" w14:textId="77777777" w:rsidR="00CD29DA" w:rsidRDefault="00823A7F">
      <w:pPr>
        <w:numPr>
          <w:ilvl w:val="0"/>
          <w:numId w:val="129"/>
        </w:numPr>
        <w:spacing w:after="0"/>
        <w:jc w:val="left"/>
        <w:rPr>
          <w:rFonts w:ascii="Calibri" w:eastAsia="Calibri" w:hAnsi="Calibri" w:cs="Calibri"/>
        </w:rPr>
        <w:pPrChange w:id="286" w:author="Other Author" w:date="2025-05-19T04:59:00Z">
          <w:pPr>
            <w:numPr>
              <w:numId w:val="21"/>
            </w:numPr>
            <w:spacing w:after="0"/>
            <w:ind w:left="1440" w:hanging="360"/>
            <w:jc w:val="left"/>
          </w:pPr>
        </w:pPrChange>
      </w:pPr>
      <w:r>
        <w:rPr>
          <w:rFonts w:ascii="Calibri" w:eastAsia="Calibri" w:hAnsi="Calibri" w:cs="Calibri"/>
        </w:rPr>
        <w:t xml:space="preserve">It has a whole-part composition n to 1 relation with the companies and places, i.e. each place, hotel, or car rentals can have multiple reviews. </w:t>
      </w:r>
    </w:p>
    <w:p w14:paraId="0CD50B20" w14:textId="77777777" w:rsidR="00CD29DA" w:rsidRDefault="00823A7F">
      <w:pPr>
        <w:numPr>
          <w:ilvl w:val="0"/>
          <w:numId w:val="129"/>
        </w:numPr>
        <w:spacing w:after="0"/>
        <w:jc w:val="left"/>
        <w:rPr>
          <w:rFonts w:ascii="Calibri" w:eastAsia="Calibri" w:hAnsi="Calibri" w:cs="Calibri"/>
        </w:rPr>
        <w:pPrChange w:id="287" w:author="Other Author" w:date="2025-05-19T04:59:00Z">
          <w:pPr>
            <w:numPr>
              <w:numId w:val="21"/>
            </w:numPr>
            <w:spacing w:after="0"/>
            <w:ind w:left="1440" w:hanging="360"/>
            <w:jc w:val="left"/>
          </w:pPr>
        </w:pPrChange>
      </w:pPr>
      <w:r>
        <w:rPr>
          <w:rFonts w:ascii="Calibri" w:eastAsia="Calibri" w:hAnsi="Calibri" w:cs="Calibri"/>
        </w:rPr>
        <w:t xml:space="preserve">It also has a n to 1 relation with the customers, i.e. one customer can write multiple reviews about the places and companies. </w:t>
      </w:r>
    </w:p>
    <w:p w14:paraId="0CD50B21" w14:textId="77777777" w:rsidR="00CD29DA" w:rsidRDefault="00CD29DA"/>
    <w:p w14:paraId="0CD50B22" w14:textId="77777777" w:rsidR="00CD29DA" w:rsidRDefault="00CD29DA"/>
    <w:p w14:paraId="0CD50B23" w14:textId="77777777" w:rsidR="00CD29DA" w:rsidRDefault="00CD29DA"/>
    <w:p w14:paraId="0CD50B24" w14:textId="77777777" w:rsidR="00CD29DA" w:rsidRDefault="00CD29DA"/>
    <w:p w14:paraId="0CD50B25" w14:textId="77777777" w:rsidR="00CD29DA" w:rsidRDefault="00CD29DA"/>
    <w:p w14:paraId="0CD50B26" w14:textId="77777777" w:rsidR="00CD29DA" w:rsidRDefault="00CD29DA"/>
    <w:p w14:paraId="0CD50B27" w14:textId="77777777" w:rsidR="00CD29DA" w:rsidRDefault="00CD29DA"/>
    <w:p w14:paraId="0CD50B28" w14:textId="77777777" w:rsidR="00CD29DA" w:rsidRDefault="00823A7F">
      <w:pPr>
        <w:pStyle w:val="Heading2"/>
        <w:numPr>
          <w:ilvl w:val="0"/>
          <w:numId w:val="164"/>
        </w:numPr>
        <w:pPrChange w:id="288" w:author="Other Author" w:date="2025-05-19T04:59:00Z">
          <w:pPr>
            <w:pStyle w:val="Heading2"/>
            <w:numPr>
              <w:numId w:val="56"/>
            </w:numPr>
            <w:ind w:left="360" w:hanging="360"/>
          </w:pPr>
        </w:pPrChange>
      </w:pPr>
      <w:bookmarkStart w:id="289" w:name="_rdrkazn1a5i9" w:colFirst="0" w:colLast="0"/>
      <w:bookmarkEnd w:id="289"/>
      <w:r>
        <w:lastRenderedPageBreak/>
        <w:t>Sequence Diagrams</w:t>
      </w:r>
    </w:p>
    <w:p w14:paraId="0CD50B29" w14:textId="77777777" w:rsidR="00CD29DA" w:rsidRDefault="00CD29DA">
      <w:pPr>
        <w:ind w:left="360"/>
      </w:pPr>
    </w:p>
    <w:p w14:paraId="0CD50B2A" w14:textId="77777777" w:rsidR="00CD29DA" w:rsidRDefault="00823A7F">
      <w:pPr>
        <w:pStyle w:val="Heading1"/>
        <w:numPr>
          <w:ilvl w:val="0"/>
          <w:numId w:val="132"/>
        </w:numPr>
        <w:jc w:val="left"/>
        <w:rPr>
          <w:rFonts w:ascii="Arial" w:eastAsia="Arial" w:hAnsi="Arial" w:cs="Arial"/>
          <w:sz w:val="26"/>
          <w:szCs w:val="26"/>
          <w:highlight w:val="white"/>
        </w:rPr>
        <w:pPrChange w:id="290" w:author="Other Author" w:date="2025-05-19T04:59:00Z">
          <w:pPr>
            <w:pStyle w:val="Heading1"/>
            <w:numPr>
              <w:numId w:val="24"/>
            </w:numPr>
            <w:ind w:left="720" w:hanging="360"/>
            <w:jc w:val="left"/>
          </w:pPr>
        </w:pPrChange>
      </w:pPr>
      <w:r>
        <w:rPr>
          <w:rFonts w:ascii="Arial" w:eastAsia="Arial" w:hAnsi="Arial" w:cs="Arial"/>
          <w:sz w:val="26"/>
          <w:szCs w:val="26"/>
          <w:highlight w:val="white"/>
        </w:rPr>
        <w:t xml:space="preserve">Create Account </w:t>
      </w:r>
    </w:p>
    <w:p w14:paraId="0CD50B2B" w14:textId="77777777" w:rsidR="00CD29DA" w:rsidRDefault="00823A7F">
      <w:pPr>
        <w:ind w:left="720"/>
      </w:pPr>
      <w:r>
        <w:rPr>
          <w:noProof/>
        </w:rPr>
        <w:drawing>
          <wp:inline distT="114300" distB="114300" distL="114300" distR="114300" wp14:anchorId="0CD50DB1" wp14:editId="0CD50DB2">
            <wp:extent cx="3492500" cy="5702300"/>
            <wp:effectExtent l="0" t="0" r="0" b="0"/>
            <wp:docPr id="2" name="image20.png" descr="Picture"/>
            <wp:cNvGraphicFramePr/>
            <a:graphic xmlns:a="http://schemas.openxmlformats.org/drawingml/2006/main">
              <a:graphicData uri="http://schemas.openxmlformats.org/drawingml/2006/picture">
                <pic:pic xmlns:pic="http://schemas.openxmlformats.org/drawingml/2006/picture">
                  <pic:nvPicPr>
                    <pic:cNvPr id="0" name="image20.png" descr="Picture"/>
                    <pic:cNvPicPr preferRelativeResize="0"/>
                  </pic:nvPicPr>
                  <pic:blipFill>
                    <a:blip r:embed="rId14"/>
                    <a:srcRect/>
                    <a:stretch>
                      <a:fillRect/>
                    </a:stretch>
                  </pic:blipFill>
                  <pic:spPr>
                    <a:xfrm>
                      <a:off x="0" y="0"/>
                      <a:ext cx="3492500" cy="5702300"/>
                    </a:xfrm>
                    <a:prstGeom prst="rect">
                      <a:avLst/>
                    </a:prstGeom>
                    <a:ln/>
                  </pic:spPr>
                </pic:pic>
              </a:graphicData>
            </a:graphic>
          </wp:inline>
        </w:drawing>
      </w:r>
    </w:p>
    <w:p w14:paraId="0CD50B2C" w14:textId="77777777" w:rsidR="00CD29DA" w:rsidRDefault="00CD29DA">
      <w:pPr>
        <w:ind w:left="720"/>
      </w:pPr>
    </w:p>
    <w:p w14:paraId="0CD50B2D" w14:textId="77777777" w:rsidR="00CD29DA" w:rsidRDefault="00CD29DA">
      <w:pPr>
        <w:ind w:left="720"/>
      </w:pPr>
    </w:p>
    <w:p w14:paraId="0CD50B2E" w14:textId="77777777" w:rsidR="00CD29DA" w:rsidRDefault="00CD29DA">
      <w:pPr>
        <w:ind w:left="720"/>
      </w:pPr>
    </w:p>
    <w:p w14:paraId="0CD50B2F" w14:textId="77777777" w:rsidR="00CD29DA" w:rsidRDefault="00CD29DA">
      <w:pPr>
        <w:ind w:left="720"/>
      </w:pPr>
    </w:p>
    <w:p w14:paraId="0CD50B30" w14:textId="77777777" w:rsidR="00CD29DA" w:rsidRDefault="00CD29DA">
      <w:pPr>
        <w:ind w:left="720"/>
      </w:pPr>
    </w:p>
    <w:p w14:paraId="0CD50B31" w14:textId="77777777" w:rsidR="00CD29DA" w:rsidRDefault="00CD29DA">
      <w:pPr>
        <w:ind w:left="720"/>
      </w:pPr>
    </w:p>
    <w:p w14:paraId="0CD50B32" w14:textId="77777777" w:rsidR="00CD29DA" w:rsidRDefault="00823A7F">
      <w:pPr>
        <w:numPr>
          <w:ilvl w:val="0"/>
          <w:numId w:val="132"/>
        </w:numPr>
        <w:rPr>
          <w:rFonts w:ascii="Arial" w:eastAsia="Arial" w:hAnsi="Arial" w:cs="Arial"/>
          <w:b/>
          <w:sz w:val="26"/>
          <w:szCs w:val="26"/>
          <w:highlight w:val="white"/>
        </w:rPr>
        <w:pPrChange w:id="291" w:author="Other Author" w:date="2025-05-19T04:59:00Z">
          <w:pPr>
            <w:numPr>
              <w:numId w:val="24"/>
            </w:numPr>
            <w:ind w:left="720" w:hanging="360"/>
          </w:pPr>
        </w:pPrChange>
      </w:pPr>
      <w:r>
        <w:rPr>
          <w:rFonts w:ascii="Arial" w:eastAsia="Arial" w:hAnsi="Arial" w:cs="Arial"/>
          <w:b/>
          <w:sz w:val="26"/>
          <w:szCs w:val="26"/>
          <w:highlight w:val="white"/>
        </w:rPr>
        <w:t xml:space="preserve">Logging in </w:t>
      </w:r>
    </w:p>
    <w:p w14:paraId="0CD50B33" w14:textId="77777777" w:rsidR="00CD29DA" w:rsidRDefault="00823A7F">
      <w:pPr>
        <w:ind w:left="720"/>
        <w:rPr>
          <w:rFonts w:ascii="Arial" w:eastAsia="Arial" w:hAnsi="Arial" w:cs="Arial"/>
          <w:b/>
          <w:sz w:val="26"/>
          <w:szCs w:val="26"/>
          <w:highlight w:val="white"/>
        </w:rPr>
      </w:pPr>
      <w:r>
        <w:rPr>
          <w:rFonts w:ascii="Arial" w:eastAsia="Arial" w:hAnsi="Arial" w:cs="Arial"/>
          <w:b/>
          <w:noProof/>
          <w:sz w:val="26"/>
          <w:szCs w:val="26"/>
          <w:highlight w:val="white"/>
        </w:rPr>
        <w:drawing>
          <wp:inline distT="114300" distB="114300" distL="114300" distR="114300" wp14:anchorId="0CD50DB3" wp14:editId="0CD50DB4">
            <wp:extent cx="3987800" cy="5702300"/>
            <wp:effectExtent l="0" t="0" r="0" b="0"/>
            <wp:docPr id="30" name="image29.png" descr="Picture"/>
            <wp:cNvGraphicFramePr/>
            <a:graphic xmlns:a="http://schemas.openxmlformats.org/drawingml/2006/main">
              <a:graphicData uri="http://schemas.openxmlformats.org/drawingml/2006/picture">
                <pic:pic xmlns:pic="http://schemas.openxmlformats.org/drawingml/2006/picture">
                  <pic:nvPicPr>
                    <pic:cNvPr id="0" name="image29.png" descr="Picture"/>
                    <pic:cNvPicPr preferRelativeResize="0"/>
                  </pic:nvPicPr>
                  <pic:blipFill>
                    <a:blip r:embed="rId15"/>
                    <a:srcRect/>
                    <a:stretch>
                      <a:fillRect/>
                    </a:stretch>
                  </pic:blipFill>
                  <pic:spPr>
                    <a:xfrm>
                      <a:off x="0" y="0"/>
                      <a:ext cx="3987800" cy="5702300"/>
                    </a:xfrm>
                    <a:prstGeom prst="rect">
                      <a:avLst/>
                    </a:prstGeom>
                    <a:ln/>
                  </pic:spPr>
                </pic:pic>
              </a:graphicData>
            </a:graphic>
          </wp:inline>
        </w:drawing>
      </w:r>
    </w:p>
    <w:p w14:paraId="0CD50B34" w14:textId="77777777" w:rsidR="00CD29DA" w:rsidRDefault="00CD29DA">
      <w:pPr>
        <w:ind w:left="720"/>
        <w:rPr>
          <w:rFonts w:ascii="Arial" w:eastAsia="Arial" w:hAnsi="Arial" w:cs="Arial"/>
          <w:b/>
          <w:sz w:val="26"/>
          <w:szCs w:val="26"/>
          <w:highlight w:val="white"/>
        </w:rPr>
      </w:pPr>
    </w:p>
    <w:p w14:paraId="0CD50B35" w14:textId="77777777" w:rsidR="00CD29DA" w:rsidRDefault="00CD29DA">
      <w:pPr>
        <w:ind w:left="720"/>
        <w:rPr>
          <w:rFonts w:ascii="Arial" w:eastAsia="Arial" w:hAnsi="Arial" w:cs="Arial"/>
          <w:b/>
          <w:sz w:val="26"/>
          <w:szCs w:val="26"/>
          <w:highlight w:val="white"/>
        </w:rPr>
      </w:pPr>
    </w:p>
    <w:p w14:paraId="0CD50B36" w14:textId="77777777" w:rsidR="00CD29DA" w:rsidRDefault="00CD29DA">
      <w:pPr>
        <w:ind w:left="720"/>
        <w:rPr>
          <w:rFonts w:ascii="Arial" w:eastAsia="Arial" w:hAnsi="Arial" w:cs="Arial"/>
          <w:b/>
          <w:sz w:val="26"/>
          <w:szCs w:val="26"/>
          <w:highlight w:val="white"/>
        </w:rPr>
      </w:pPr>
    </w:p>
    <w:p w14:paraId="0CD50B37" w14:textId="77777777" w:rsidR="00CD29DA" w:rsidRDefault="00CD29DA">
      <w:pPr>
        <w:ind w:left="720"/>
        <w:rPr>
          <w:rFonts w:ascii="Arial" w:eastAsia="Arial" w:hAnsi="Arial" w:cs="Arial"/>
          <w:b/>
          <w:sz w:val="26"/>
          <w:szCs w:val="26"/>
          <w:highlight w:val="white"/>
        </w:rPr>
      </w:pPr>
    </w:p>
    <w:p w14:paraId="0CD50B38" w14:textId="77777777" w:rsidR="00CD29DA" w:rsidRDefault="00CD29DA">
      <w:pPr>
        <w:ind w:left="720"/>
        <w:rPr>
          <w:rFonts w:ascii="Arial" w:eastAsia="Arial" w:hAnsi="Arial" w:cs="Arial"/>
          <w:b/>
          <w:sz w:val="26"/>
          <w:szCs w:val="26"/>
          <w:highlight w:val="white"/>
        </w:rPr>
      </w:pPr>
    </w:p>
    <w:p w14:paraId="0CD50B39" w14:textId="77777777" w:rsidR="00CD29DA" w:rsidRDefault="00CD29DA">
      <w:pPr>
        <w:ind w:left="720"/>
        <w:rPr>
          <w:rFonts w:ascii="Arial" w:eastAsia="Arial" w:hAnsi="Arial" w:cs="Arial"/>
          <w:b/>
          <w:sz w:val="26"/>
          <w:szCs w:val="26"/>
          <w:highlight w:val="white"/>
        </w:rPr>
      </w:pPr>
    </w:p>
    <w:p w14:paraId="0CD50B3A" w14:textId="77777777" w:rsidR="00CD29DA" w:rsidRDefault="00823A7F">
      <w:pPr>
        <w:numPr>
          <w:ilvl w:val="0"/>
          <w:numId w:val="132"/>
        </w:numPr>
        <w:rPr>
          <w:rFonts w:ascii="Arial" w:eastAsia="Arial" w:hAnsi="Arial" w:cs="Arial"/>
          <w:b/>
          <w:sz w:val="26"/>
          <w:szCs w:val="26"/>
          <w:highlight w:val="white"/>
        </w:rPr>
        <w:pPrChange w:id="292" w:author="Other Author" w:date="2025-05-19T04:59:00Z">
          <w:pPr>
            <w:numPr>
              <w:numId w:val="24"/>
            </w:numPr>
            <w:ind w:left="720" w:hanging="360"/>
          </w:pPr>
        </w:pPrChange>
      </w:pPr>
      <w:r>
        <w:rPr>
          <w:rFonts w:ascii="Arial" w:eastAsia="Arial" w:hAnsi="Arial" w:cs="Arial"/>
          <w:b/>
          <w:sz w:val="26"/>
          <w:szCs w:val="26"/>
          <w:highlight w:val="white"/>
        </w:rPr>
        <w:t>Book Hotel</w:t>
      </w:r>
    </w:p>
    <w:p w14:paraId="0CD50B3B" w14:textId="77777777" w:rsidR="00CD29DA" w:rsidRDefault="00823A7F">
      <w:pPr>
        <w:ind w:left="720"/>
        <w:rPr>
          <w:rFonts w:ascii="Arial" w:eastAsia="Arial" w:hAnsi="Arial" w:cs="Arial"/>
          <w:b/>
          <w:sz w:val="26"/>
          <w:szCs w:val="26"/>
          <w:highlight w:val="white"/>
        </w:rPr>
      </w:pPr>
      <w:r>
        <w:rPr>
          <w:rFonts w:ascii="Arial" w:eastAsia="Arial" w:hAnsi="Arial" w:cs="Arial"/>
          <w:b/>
          <w:noProof/>
          <w:sz w:val="26"/>
          <w:szCs w:val="26"/>
          <w:highlight w:val="white"/>
        </w:rPr>
        <w:drawing>
          <wp:inline distT="114300" distB="114300" distL="114300" distR="114300" wp14:anchorId="0CD50DB5" wp14:editId="0CD50DB6">
            <wp:extent cx="3644900" cy="5702300"/>
            <wp:effectExtent l="0" t="0" r="0" b="0"/>
            <wp:docPr id="3" name="image6.png" descr="Picture"/>
            <wp:cNvGraphicFramePr/>
            <a:graphic xmlns:a="http://schemas.openxmlformats.org/drawingml/2006/main">
              <a:graphicData uri="http://schemas.openxmlformats.org/drawingml/2006/picture">
                <pic:pic xmlns:pic="http://schemas.openxmlformats.org/drawingml/2006/picture">
                  <pic:nvPicPr>
                    <pic:cNvPr id="0" name="image6.png" descr="Picture"/>
                    <pic:cNvPicPr preferRelativeResize="0"/>
                  </pic:nvPicPr>
                  <pic:blipFill>
                    <a:blip r:embed="rId16"/>
                    <a:srcRect/>
                    <a:stretch>
                      <a:fillRect/>
                    </a:stretch>
                  </pic:blipFill>
                  <pic:spPr>
                    <a:xfrm>
                      <a:off x="0" y="0"/>
                      <a:ext cx="3644900" cy="5702300"/>
                    </a:xfrm>
                    <a:prstGeom prst="rect">
                      <a:avLst/>
                    </a:prstGeom>
                    <a:ln/>
                  </pic:spPr>
                </pic:pic>
              </a:graphicData>
            </a:graphic>
          </wp:inline>
        </w:drawing>
      </w:r>
    </w:p>
    <w:p w14:paraId="0CD50B3C" w14:textId="77777777" w:rsidR="00CD29DA" w:rsidRDefault="00CD29DA">
      <w:pPr>
        <w:ind w:left="720"/>
      </w:pPr>
    </w:p>
    <w:p w14:paraId="0CD50B3D" w14:textId="77777777" w:rsidR="00CD29DA" w:rsidRDefault="00CD29DA">
      <w:pPr>
        <w:ind w:left="720"/>
      </w:pPr>
    </w:p>
    <w:p w14:paraId="0CD50B3E" w14:textId="77777777" w:rsidR="00CD29DA" w:rsidRDefault="00CD29DA">
      <w:pPr>
        <w:ind w:left="720"/>
      </w:pPr>
    </w:p>
    <w:p w14:paraId="0CD50B3F" w14:textId="77777777" w:rsidR="00CD29DA" w:rsidRDefault="00CD29DA">
      <w:pPr>
        <w:ind w:left="720"/>
      </w:pPr>
    </w:p>
    <w:p w14:paraId="0CD50B40" w14:textId="77777777" w:rsidR="00CD29DA" w:rsidRDefault="00823A7F">
      <w:pPr>
        <w:numPr>
          <w:ilvl w:val="0"/>
          <w:numId w:val="132"/>
        </w:numPr>
        <w:rPr>
          <w:b/>
        </w:rPr>
        <w:pPrChange w:id="293" w:author="Other Author" w:date="2025-05-19T04:59:00Z">
          <w:pPr>
            <w:numPr>
              <w:numId w:val="24"/>
            </w:numPr>
            <w:ind w:left="720" w:hanging="360"/>
          </w:pPr>
        </w:pPrChange>
      </w:pPr>
      <w:r>
        <w:rPr>
          <w:rFonts w:ascii="Arial" w:eastAsia="Arial" w:hAnsi="Arial" w:cs="Arial"/>
          <w:b/>
          <w:sz w:val="26"/>
          <w:szCs w:val="26"/>
        </w:rPr>
        <w:t>Hotel Details</w:t>
      </w:r>
    </w:p>
    <w:p w14:paraId="0CD50B41" w14:textId="77777777" w:rsidR="00CD29DA" w:rsidRDefault="00823A7F">
      <w:pPr>
        <w:ind w:left="720"/>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0CD50DB7" wp14:editId="0CD50DB8">
            <wp:extent cx="3289300" cy="5702300"/>
            <wp:effectExtent l="0" t="0" r="0" b="0"/>
            <wp:docPr id="28" name="image23.png" descr="Picture"/>
            <wp:cNvGraphicFramePr/>
            <a:graphic xmlns:a="http://schemas.openxmlformats.org/drawingml/2006/main">
              <a:graphicData uri="http://schemas.openxmlformats.org/drawingml/2006/picture">
                <pic:pic xmlns:pic="http://schemas.openxmlformats.org/drawingml/2006/picture">
                  <pic:nvPicPr>
                    <pic:cNvPr id="0" name="image23.png" descr="Picture"/>
                    <pic:cNvPicPr preferRelativeResize="0"/>
                  </pic:nvPicPr>
                  <pic:blipFill>
                    <a:blip r:embed="rId17"/>
                    <a:srcRect/>
                    <a:stretch>
                      <a:fillRect/>
                    </a:stretch>
                  </pic:blipFill>
                  <pic:spPr>
                    <a:xfrm>
                      <a:off x="0" y="0"/>
                      <a:ext cx="3289300" cy="5702300"/>
                    </a:xfrm>
                    <a:prstGeom prst="rect">
                      <a:avLst/>
                    </a:prstGeom>
                    <a:ln/>
                  </pic:spPr>
                </pic:pic>
              </a:graphicData>
            </a:graphic>
          </wp:inline>
        </w:drawing>
      </w:r>
    </w:p>
    <w:p w14:paraId="0CD50B42" w14:textId="77777777" w:rsidR="00CD29DA" w:rsidRDefault="00CD29DA">
      <w:pPr>
        <w:ind w:left="720"/>
        <w:rPr>
          <w:rFonts w:ascii="Arial" w:eastAsia="Arial" w:hAnsi="Arial" w:cs="Arial"/>
          <w:b/>
          <w:sz w:val="26"/>
          <w:szCs w:val="26"/>
        </w:rPr>
      </w:pPr>
    </w:p>
    <w:p w14:paraId="0CD50B43" w14:textId="77777777" w:rsidR="00CD29DA" w:rsidRDefault="00CD29DA">
      <w:pPr>
        <w:ind w:left="720"/>
        <w:rPr>
          <w:rFonts w:ascii="Arial" w:eastAsia="Arial" w:hAnsi="Arial" w:cs="Arial"/>
          <w:b/>
          <w:sz w:val="26"/>
          <w:szCs w:val="26"/>
        </w:rPr>
      </w:pPr>
    </w:p>
    <w:p w14:paraId="0CD50B44" w14:textId="77777777" w:rsidR="00CD29DA" w:rsidRDefault="00CD29DA">
      <w:pPr>
        <w:ind w:left="720"/>
        <w:rPr>
          <w:rFonts w:ascii="Arial" w:eastAsia="Arial" w:hAnsi="Arial" w:cs="Arial"/>
          <w:b/>
          <w:sz w:val="26"/>
          <w:szCs w:val="26"/>
        </w:rPr>
      </w:pPr>
    </w:p>
    <w:p w14:paraId="0CD50B45" w14:textId="77777777" w:rsidR="00CD29DA" w:rsidRDefault="00CD29DA">
      <w:pPr>
        <w:ind w:left="720"/>
        <w:rPr>
          <w:rFonts w:ascii="Arial" w:eastAsia="Arial" w:hAnsi="Arial" w:cs="Arial"/>
          <w:b/>
          <w:sz w:val="26"/>
          <w:szCs w:val="26"/>
        </w:rPr>
      </w:pPr>
    </w:p>
    <w:p w14:paraId="0CD50B46" w14:textId="77777777" w:rsidR="00CD29DA" w:rsidRDefault="00CD29DA">
      <w:pPr>
        <w:ind w:left="720"/>
        <w:rPr>
          <w:rFonts w:ascii="Arial" w:eastAsia="Arial" w:hAnsi="Arial" w:cs="Arial"/>
          <w:b/>
          <w:sz w:val="26"/>
          <w:szCs w:val="26"/>
        </w:rPr>
      </w:pPr>
    </w:p>
    <w:p w14:paraId="0CD50B47" w14:textId="77777777" w:rsidR="00CD29DA" w:rsidRDefault="00823A7F">
      <w:pPr>
        <w:numPr>
          <w:ilvl w:val="0"/>
          <w:numId w:val="132"/>
        </w:numPr>
        <w:rPr>
          <w:rFonts w:ascii="Arial" w:eastAsia="Arial" w:hAnsi="Arial" w:cs="Arial"/>
          <w:b/>
          <w:sz w:val="26"/>
          <w:szCs w:val="26"/>
        </w:rPr>
        <w:pPrChange w:id="294" w:author="Other Author" w:date="2025-05-19T04:59:00Z">
          <w:pPr>
            <w:numPr>
              <w:numId w:val="24"/>
            </w:numPr>
            <w:ind w:left="720" w:hanging="360"/>
          </w:pPr>
        </w:pPrChange>
      </w:pPr>
      <w:r>
        <w:rPr>
          <w:rFonts w:ascii="Arial" w:eastAsia="Arial" w:hAnsi="Arial" w:cs="Arial"/>
          <w:b/>
          <w:sz w:val="26"/>
          <w:szCs w:val="26"/>
        </w:rPr>
        <w:t>Search Tourist Locations</w:t>
      </w:r>
    </w:p>
    <w:p w14:paraId="0CD50B48" w14:textId="77777777" w:rsidR="00CD29DA" w:rsidRDefault="00823A7F">
      <w:pPr>
        <w:ind w:left="720"/>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0CD50DB9" wp14:editId="0CD50DBA">
            <wp:extent cx="4521200" cy="5676900"/>
            <wp:effectExtent l="0" t="0" r="0" b="0"/>
            <wp:docPr id="23" name="image24.png" descr="Picture"/>
            <wp:cNvGraphicFramePr/>
            <a:graphic xmlns:a="http://schemas.openxmlformats.org/drawingml/2006/main">
              <a:graphicData uri="http://schemas.openxmlformats.org/drawingml/2006/picture">
                <pic:pic xmlns:pic="http://schemas.openxmlformats.org/drawingml/2006/picture">
                  <pic:nvPicPr>
                    <pic:cNvPr id="0" name="image24.png" descr="Picture"/>
                    <pic:cNvPicPr preferRelativeResize="0"/>
                  </pic:nvPicPr>
                  <pic:blipFill>
                    <a:blip r:embed="rId18"/>
                    <a:srcRect/>
                    <a:stretch>
                      <a:fillRect/>
                    </a:stretch>
                  </pic:blipFill>
                  <pic:spPr>
                    <a:xfrm>
                      <a:off x="0" y="0"/>
                      <a:ext cx="4521200" cy="5676900"/>
                    </a:xfrm>
                    <a:prstGeom prst="rect">
                      <a:avLst/>
                    </a:prstGeom>
                    <a:ln/>
                  </pic:spPr>
                </pic:pic>
              </a:graphicData>
            </a:graphic>
          </wp:inline>
        </w:drawing>
      </w:r>
    </w:p>
    <w:p w14:paraId="0CD50B49" w14:textId="77777777" w:rsidR="00CD29DA" w:rsidRDefault="00CD29DA">
      <w:pPr>
        <w:ind w:left="720"/>
        <w:rPr>
          <w:rFonts w:ascii="Arial" w:eastAsia="Arial" w:hAnsi="Arial" w:cs="Arial"/>
          <w:b/>
          <w:sz w:val="26"/>
          <w:szCs w:val="26"/>
        </w:rPr>
      </w:pPr>
    </w:p>
    <w:p w14:paraId="0CD50B4A" w14:textId="77777777" w:rsidR="00CD29DA" w:rsidRDefault="00CD29DA">
      <w:pPr>
        <w:ind w:left="720"/>
        <w:rPr>
          <w:rFonts w:ascii="Arial" w:eastAsia="Arial" w:hAnsi="Arial" w:cs="Arial"/>
          <w:b/>
          <w:sz w:val="26"/>
          <w:szCs w:val="26"/>
        </w:rPr>
      </w:pPr>
    </w:p>
    <w:p w14:paraId="0CD50B4B" w14:textId="77777777" w:rsidR="00CD29DA" w:rsidRDefault="00CD29DA">
      <w:pPr>
        <w:ind w:left="720"/>
        <w:rPr>
          <w:rFonts w:ascii="Arial" w:eastAsia="Arial" w:hAnsi="Arial" w:cs="Arial"/>
          <w:b/>
          <w:sz w:val="26"/>
          <w:szCs w:val="26"/>
        </w:rPr>
      </w:pPr>
    </w:p>
    <w:p w14:paraId="0CD50B4C" w14:textId="77777777" w:rsidR="00CD29DA" w:rsidRDefault="00CD29DA">
      <w:pPr>
        <w:ind w:left="720"/>
        <w:rPr>
          <w:rFonts w:ascii="Arial" w:eastAsia="Arial" w:hAnsi="Arial" w:cs="Arial"/>
          <w:b/>
          <w:sz w:val="26"/>
          <w:szCs w:val="26"/>
        </w:rPr>
      </w:pPr>
    </w:p>
    <w:p w14:paraId="0CD50B4D" w14:textId="77777777" w:rsidR="00CD29DA" w:rsidRDefault="00CD29DA">
      <w:pPr>
        <w:ind w:left="720"/>
        <w:rPr>
          <w:rFonts w:ascii="Arial" w:eastAsia="Arial" w:hAnsi="Arial" w:cs="Arial"/>
          <w:b/>
          <w:sz w:val="26"/>
          <w:szCs w:val="26"/>
        </w:rPr>
      </w:pPr>
    </w:p>
    <w:p w14:paraId="0CD50B4E" w14:textId="77777777" w:rsidR="00CD29DA" w:rsidRDefault="00823A7F">
      <w:pPr>
        <w:numPr>
          <w:ilvl w:val="0"/>
          <w:numId w:val="132"/>
        </w:numPr>
        <w:rPr>
          <w:rFonts w:ascii="Arial" w:eastAsia="Arial" w:hAnsi="Arial" w:cs="Arial"/>
          <w:b/>
          <w:sz w:val="26"/>
          <w:szCs w:val="26"/>
        </w:rPr>
        <w:pPrChange w:id="295" w:author="Other Author" w:date="2025-05-19T04:59:00Z">
          <w:pPr>
            <w:numPr>
              <w:numId w:val="24"/>
            </w:numPr>
            <w:ind w:left="720" w:hanging="360"/>
          </w:pPr>
        </w:pPrChange>
      </w:pPr>
      <w:r>
        <w:rPr>
          <w:rFonts w:ascii="Arial" w:eastAsia="Arial" w:hAnsi="Arial" w:cs="Arial"/>
          <w:b/>
          <w:sz w:val="26"/>
          <w:szCs w:val="26"/>
        </w:rPr>
        <w:t>Filter Search Results</w:t>
      </w:r>
    </w:p>
    <w:p w14:paraId="0CD50B4F" w14:textId="77777777" w:rsidR="00CD29DA" w:rsidRDefault="00823A7F">
      <w:pPr>
        <w:ind w:left="720"/>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0CD50DBB" wp14:editId="0CD50DBC">
            <wp:extent cx="3314700" cy="5676900"/>
            <wp:effectExtent l="0" t="0" r="0" b="0"/>
            <wp:docPr id="12" name="image12.png" descr="Picture"/>
            <wp:cNvGraphicFramePr/>
            <a:graphic xmlns:a="http://schemas.openxmlformats.org/drawingml/2006/main">
              <a:graphicData uri="http://schemas.openxmlformats.org/drawingml/2006/picture">
                <pic:pic xmlns:pic="http://schemas.openxmlformats.org/drawingml/2006/picture">
                  <pic:nvPicPr>
                    <pic:cNvPr id="0" name="image12.png" descr="Picture"/>
                    <pic:cNvPicPr preferRelativeResize="0"/>
                  </pic:nvPicPr>
                  <pic:blipFill>
                    <a:blip r:embed="rId19"/>
                    <a:srcRect/>
                    <a:stretch>
                      <a:fillRect/>
                    </a:stretch>
                  </pic:blipFill>
                  <pic:spPr>
                    <a:xfrm>
                      <a:off x="0" y="0"/>
                      <a:ext cx="3314700" cy="5676900"/>
                    </a:xfrm>
                    <a:prstGeom prst="rect">
                      <a:avLst/>
                    </a:prstGeom>
                    <a:ln/>
                  </pic:spPr>
                </pic:pic>
              </a:graphicData>
            </a:graphic>
          </wp:inline>
        </w:drawing>
      </w:r>
    </w:p>
    <w:p w14:paraId="0CD50B50" w14:textId="77777777" w:rsidR="00CD29DA" w:rsidRDefault="00CD29DA">
      <w:pPr>
        <w:ind w:left="720"/>
        <w:rPr>
          <w:rFonts w:ascii="Arial" w:eastAsia="Arial" w:hAnsi="Arial" w:cs="Arial"/>
          <w:b/>
          <w:sz w:val="26"/>
          <w:szCs w:val="26"/>
        </w:rPr>
      </w:pPr>
    </w:p>
    <w:p w14:paraId="0CD50B51" w14:textId="77777777" w:rsidR="00CD29DA" w:rsidRDefault="00CD29DA">
      <w:pPr>
        <w:ind w:left="720"/>
        <w:rPr>
          <w:rFonts w:ascii="Arial" w:eastAsia="Arial" w:hAnsi="Arial" w:cs="Arial"/>
          <w:b/>
          <w:sz w:val="26"/>
          <w:szCs w:val="26"/>
        </w:rPr>
      </w:pPr>
    </w:p>
    <w:p w14:paraId="0CD50B52" w14:textId="77777777" w:rsidR="00CD29DA" w:rsidRDefault="00CD29DA">
      <w:pPr>
        <w:ind w:left="720"/>
        <w:rPr>
          <w:rFonts w:ascii="Arial" w:eastAsia="Arial" w:hAnsi="Arial" w:cs="Arial"/>
          <w:b/>
          <w:sz w:val="26"/>
          <w:szCs w:val="26"/>
        </w:rPr>
      </w:pPr>
    </w:p>
    <w:p w14:paraId="0CD50B53" w14:textId="77777777" w:rsidR="00CD29DA" w:rsidRDefault="00CD29DA">
      <w:pPr>
        <w:ind w:left="720"/>
        <w:rPr>
          <w:rFonts w:ascii="Arial" w:eastAsia="Arial" w:hAnsi="Arial" w:cs="Arial"/>
          <w:b/>
          <w:sz w:val="26"/>
          <w:szCs w:val="26"/>
        </w:rPr>
      </w:pPr>
    </w:p>
    <w:p w14:paraId="0CD50B54" w14:textId="77777777" w:rsidR="00CD29DA" w:rsidRDefault="00CD29DA">
      <w:pPr>
        <w:ind w:left="720"/>
        <w:rPr>
          <w:rFonts w:ascii="Arial" w:eastAsia="Arial" w:hAnsi="Arial" w:cs="Arial"/>
          <w:b/>
          <w:sz w:val="26"/>
          <w:szCs w:val="26"/>
        </w:rPr>
      </w:pPr>
    </w:p>
    <w:p w14:paraId="0CD50B55" w14:textId="77777777" w:rsidR="00CD29DA" w:rsidRDefault="00823A7F">
      <w:pPr>
        <w:numPr>
          <w:ilvl w:val="0"/>
          <w:numId w:val="132"/>
        </w:numPr>
        <w:rPr>
          <w:rFonts w:ascii="Arial" w:eastAsia="Arial" w:hAnsi="Arial" w:cs="Arial"/>
          <w:b/>
          <w:sz w:val="26"/>
          <w:szCs w:val="26"/>
        </w:rPr>
        <w:pPrChange w:id="296" w:author="Other Author" w:date="2025-05-19T04:59:00Z">
          <w:pPr>
            <w:numPr>
              <w:numId w:val="24"/>
            </w:numPr>
            <w:ind w:left="720" w:hanging="360"/>
          </w:pPr>
        </w:pPrChange>
      </w:pPr>
      <w:r>
        <w:rPr>
          <w:rFonts w:ascii="Arial" w:eastAsia="Arial" w:hAnsi="Arial" w:cs="Arial"/>
          <w:b/>
          <w:sz w:val="26"/>
          <w:szCs w:val="26"/>
        </w:rPr>
        <w:t>Live weather updates</w:t>
      </w:r>
    </w:p>
    <w:p w14:paraId="0CD50B56" w14:textId="77777777" w:rsidR="00CD29DA" w:rsidRDefault="00823A7F">
      <w:pPr>
        <w:ind w:left="720"/>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0CD50DBD" wp14:editId="0CD50DBE">
            <wp:extent cx="4090988" cy="6553200"/>
            <wp:effectExtent l="0" t="0" r="0" b="0"/>
            <wp:docPr id="29" name="image26.png" descr="Inserting image..., Picture"/>
            <wp:cNvGraphicFramePr/>
            <a:graphic xmlns:a="http://schemas.openxmlformats.org/drawingml/2006/main">
              <a:graphicData uri="http://schemas.openxmlformats.org/drawingml/2006/picture">
                <pic:pic xmlns:pic="http://schemas.openxmlformats.org/drawingml/2006/picture">
                  <pic:nvPicPr>
                    <pic:cNvPr id="0" name="image26.png" descr="Inserting image..., Picture"/>
                    <pic:cNvPicPr preferRelativeResize="0"/>
                  </pic:nvPicPr>
                  <pic:blipFill>
                    <a:blip r:embed="rId20"/>
                    <a:srcRect/>
                    <a:stretch>
                      <a:fillRect/>
                    </a:stretch>
                  </pic:blipFill>
                  <pic:spPr>
                    <a:xfrm>
                      <a:off x="0" y="0"/>
                      <a:ext cx="4090988" cy="6553200"/>
                    </a:xfrm>
                    <a:prstGeom prst="rect">
                      <a:avLst/>
                    </a:prstGeom>
                    <a:ln/>
                  </pic:spPr>
                </pic:pic>
              </a:graphicData>
            </a:graphic>
          </wp:inline>
        </w:drawing>
      </w:r>
    </w:p>
    <w:p w14:paraId="0CD50B57" w14:textId="77777777" w:rsidR="00CD29DA" w:rsidRDefault="00CD29DA">
      <w:pPr>
        <w:rPr>
          <w:rFonts w:ascii="Arial" w:eastAsia="Arial" w:hAnsi="Arial" w:cs="Arial"/>
          <w:b/>
          <w:sz w:val="26"/>
          <w:szCs w:val="26"/>
        </w:rPr>
      </w:pPr>
    </w:p>
    <w:p w14:paraId="0CD50B58" w14:textId="77777777" w:rsidR="00CD29DA" w:rsidRDefault="00823A7F">
      <w:pPr>
        <w:numPr>
          <w:ilvl w:val="0"/>
          <w:numId w:val="132"/>
        </w:numPr>
        <w:rPr>
          <w:rFonts w:ascii="Arial" w:eastAsia="Arial" w:hAnsi="Arial" w:cs="Arial"/>
          <w:b/>
          <w:sz w:val="26"/>
          <w:szCs w:val="26"/>
        </w:rPr>
        <w:pPrChange w:id="297" w:author="Other Author" w:date="2025-05-19T04:59:00Z">
          <w:pPr>
            <w:numPr>
              <w:numId w:val="24"/>
            </w:numPr>
            <w:ind w:left="720" w:hanging="360"/>
          </w:pPr>
        </w:pPrChange>
      </w:pPr>
      <w:r>
        <w:rPr>
          <w:rFonts w:ascii="Arial" w:eastAsia="Arial" w:hAnsi="Arial" w:cs="Arial"/>
          <w:b/>
          <w:sz w:val="26"/>
          <w:szCs w:val="26"/>
        </w:rPr>
        <w:lastRenderedPageBreak/>
        <w:t>Leave Hotel Review</w:t>
      </w:r>
    </w:p>
    <w:p w14:paraId="0CD50B59" w14:textId="77777777" w:rsidR="00CD29DA" w:rsidRDefault="00823A7F">
      <w:pPr>
        <w:ind w:left="720"/>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0CD50DBF" wp14:editId="0CD50DC0">
            <wp:extent cx="3671888" cy="5676900"/>
            <wp:effectExtent l="0" t="0" r="0" b="0"/>
            <wp:docPr id="26" name="image17.png" descr="Picture"/>
            <wp:cNvGraphicFramePr/>
            <a:graphic xmlns:a="http://schemas.openxmlformats.org/drawingml/2006/main">
              <a:graphicData uri="http://schemas.openxmlformats.org/drawingml/2006/picture">
                <pic:pic xmlns:pic="http://schemas.openxmlformats.org/drawingml/2006/picture">
                  <pic:nvPicPr>
                    <pic:cNvPr id="0" name="image17.png" descr="Picture"/>
                    <pic:cNvPicPr preferRelativeResize="0"/>
                  </pic:nvPicPr>
                  <pic:blipFill>
                    <a:blip r:embed="rId21"/>
                    <a:srcRect/>
                    <a:stretch>
                      <a:fillRect/>
                    </a:stretch>
                  </pic:blipFill>
                  <pic:spPr>
                    <a:xfrm>
                      <a:off x="0" y="0"/>
                      <a:ext cx="3671888" cy="5676900"/>
                    </a:xfrm>
                    <a:prstGeom prst="rect">
                      <a:avLst/>
                    </a:prstGeom>
                    <a:ln/>
                  </pic:spPr>
                </pic:pic>
              </a:graphicData>
            </a:graphic>
          </wp:inline>
        </w:drawing>
      </w:r>
    </w:p>
    <w:p w14:paraId="0CD50B5A" w14:textId="77777777" w:rsidR="00CD29DA" w:rsidRDefault="00CD29DA">
      <w:pPr>
        <w:ind w:left="720"/>
        <w:rPr>
          <w:rFonts w:ascii="Arial" w:eastAsia="Arial" w:hAnsi="Arial" w:cs="Arial"/>
          <w:b/>
          <w:sz w:val="26"/>
          <w:szCs w:val="26"/>
        </w:rPr>
      </w:pPr>
    </w:p>
    <w:p w14:paraId="0CD50B5B" w14:textId="77777777" w:rsidR="00CD29DA" w:rsidRDefault="00CD29DA">
      <w:pPr>
        <w:ind w:left="720"/>
        <w:rPr>
          <w:rFonts w:ascii="Arial" w:eastAsia="Arial" w:hAnsi="Arial" w:cs="Arial"/>
          <w:b/>
          <w:sz w:val="26"/>
          <w:szCs w:val="26"/>
        </w:rPr>
      </w:pPr>
    </w:p>
    <w:p w14:paraId="0CD50B5C" w14:textId="77777777" w:rsidR="00CD29DA" w:rsidRDefault="00CD29DA">
      <w:pPr>
        <w:ind w:left="720"/>
        <w:rPr>
          <w:rFonts w:ascii="Arial" w:eastAsia="Arial" w:hAnsi="Arial" w:cs="Arial"/>
          <w:b/>
          <w:sz w:val="26"/>
          <w:szCs w:val="26"/>
        </w:rPr>
      </w:pPr>
    </w:p>
    <w:p w14:paraId="0CD50B5D" w14:textId="77777777" w:rsidR="00CD29DA" w:rsidRDefault="00CD29DA">
      <w:pPr>
        <w:ind w:left="720"/>
        <w:rPr>
          <w:rFonts w:ascii="Arial" w:eastAsia="Arial" w:hAnsi="Arial" w:cs="Arial"/>
          <w:b/>
          <w:sz w:val="26"/>
          <w:szCs w:val="26"/>
        </w:rPr>
      </w:pPr>
    </w:p>
    <w:p w14:paraId="0CD50B5E" w14:textId="77777777" w:rsidR="00CD29DA" w:rsidRDefault="00CD29DA">
      <w:pPr>
        <w:ind w:left="720"/>
        <w:rPr>
          <w:rFonts w:ascii="Arial" w:eastAsia="Arial" w:hAnsi="Arial" w:cs="Arial"/>
          <w:b/>
          <w:sz w:val="26"/>
          <w:szCs w:val="26"/>
        </w:rPr>
      </w:pPr>
    </w:p>
    <w:p w14:paraId="0CD50B5F" w14:textId="77777777" w:rsidR="00CD29DA" w:rsidRDefault="00CD29DA">
      <w:pPr>
        <w:ind w:left="720"/>
        <w:rPr>
          <w:rFonts w:ascii="Arial" w:eastAsia="Arial" w:hAnsi="Arial" w:cs="Arial"/>
          <w:b/>
          <w:sz w:val="26"/>
          <w:szCs w:val="26"/>
        </w:rPr>
      </w:pPr>
    </w:p>
    <w:p w14:paraId="0CD50B60" w14:textId="77777777" w:rsidR="00CD29DA" w:rsidRDefault="00823A7F">
      <w:pPr>
        <w:numPr>
          <w:ilvl w:val="0"/>
          <w:numId w:val="132"/>
        </w:numPr>
        <w:rPr>
          <w:rFonts w:ascii="Arial" w:eastAsia="Arial" w:hAnsi="Arial" w:cs="Arial"/>
          <w:b/>
          <w:sz w:val="26"/>
          <w:szCs w:val="26"/>
        </w:rPr>
        <w:pPrChange w:id="298" w:author="Other Author" w:date="2025-05-19T04:59:00Z">
          <w:pPr>
            <w:numPr>
              <w:numId w:val="24"/>
            </w:numPr>
            <w:ind w:left="720" w:hanging="360"/>
          </w:pPr>
        </w:pPrChange>
      </w:pPr>
      <w:r>
        <w:rPr>
          <w:rFonts w:ascii="Arial" w:eastAsia="Arial" w:hAnsi="Arial" w:cs="Arial"/>
          <w:b/>
          <w:sz w:val="26"/>
          <w:szCs w:val="26"/>
        </w:rPr>
        <w:t>Share trip Details</w:t>
      </w:r>
    </w:p>
    <w:p w14:paraId="0CD50B61" w14:textId="77777777" w:rsidR="00CD29DA" w:rsidRDefault="00823A7F">
      <w:pPr>
        <w:ind w:left="720"/>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0CD50DC1" wp14:editId="0CD50DC2">
            <wp:extent cx="4368800" cy="5702300"/>
            <wp:effectExtent l="0" t="0" r="0" b="0"/>
            <wp:docPr id="5" name="image2.png" descr="Picture"/>
            <wp:cNvGraphicFramePr/>
            <a:graphic xmlns:a="http://schemas.openxmlformats.org/drawingml/2006/main">
              <a:graphicData uri="http://schemas.openxmlformats.org/drawingml/2006/picture">
                <pic:pic xmlns:pic="http://schemas.openxmlformats.org/drawingml/2006/picture">
                  <pic:nvPicPr>
                    <pic:cNvPr id="0" name="image2.png" descr="Picture"/>
                    <pic:cNvPicPr preferRelativeResize="0"/>
                  </pic:nvPicPr>
                  <pic:blipFill>
                    <a:blip r:embed="rId22"/>
                    <a:srcRect/>
                    <a:stretch>
                      <a:fillRect/>
                    </a:stretch>
                  </pic:blipFill>
                  <pic:spPr>
                    <a:xfrm>
                      <a:off x="0" y="0"/>
                      <a:ext cx="4368800" cy="5702300"/>
                    </a:xfrm>
                    <a:prstGeom prst="rect">
                      <a:avLst/>
                    </a:prstGeom>
                    <a:ln/>
                  </pic:spPr>
                </pic:pic>
              </a:graphicData>
            </a:graphic>
          </wp:inline>
        </w:drawing>
      </w:r>
    </w:p>
    <w:p w14:paraId="0CD50B62" w14:textId="77777777" w:rsidR="00CD29DA" w:rsidRDefault="00CD29DA">
      <w:pPr>
        <w:ind w:left="720"/>
        <w:rPr>
          <w:rFonts w:ascii="Arial" w:eastAsia="Arial" w:hAnsi="Arial" w:cs="Arial"/>
          <w:b/>
          <w:sz w:val="26"/>
          <w:szCs w:val="26"/>
        </w:rPr>
      </w:pPr>
    </w:p>
    <w:p w14:paraId="0CD50B63" w14:textId="77777777" w:rsidR="00CD29DA" w:rsidRDefault="00CD29DA">
      <w:pPr>
        <w:ind w:left="720"/>
        <w:rPr>
          <w:rFonts w:ascii="Arial" w:eastAsia="Arial" w:hAnsi="Arial" w:cs="Arial"/>
          <w:b/>
          <w:sz w:val="26"/>
          <w:szCs w:val="26"/>
        </w:rPr>
      </w:pPr>
    </w:p>
    <w:p w14:paraId="0CD50B64" w14:textId="77777777" w:rsidR="00CD29DA" w:rsidRDefault="00CD29DA">
      <w:pPr>
        <w:ind w:left="720"/>
        <w:rPr>
          <w:rFonts w:ascii="Arial" w:eastAsia="Arial" w:hAnsi="Arial" w:cs="Arial"/>
          <w:b/>
          <w:sz w:val="26"/>
          <w:szCs w:val="26"/>
        </w:rPr>
      </w:pPr>
    </w:p>
    <w:p w14:paraId="0CD50B65" w14:textId="77777777" w:rsidR="00CD29DA" w:rsidRDefault="00CD29DA">
      <w:pPr>
        <w:ind w:left="720"/>
        <w:rPr>
          <w:rFonts w:ascii="Arial" w:eastAsia="Arial" w:hAnsi="Arial" w:cs="Arial"/>
          <w:b/>
          <w:sz w:val="26"/>
          <w:szCs w:val="26"/>
        </w:rPr>
      </w:pPr>
    </w:p>
    <w:p w14:paraId="0CD50B66" w14:textId="77777777" w:rsidR="00CD29DA" w:rsidRDefault="00CD29DA">
      <w:pPr>
        <w:ind w:left="720"/>
        <w:rPr>
          <w:rFonts w:ascii="Arial" w:eastAsia="Arial" w:hAnsi="Arial" w:cs="Arial"/>
          <w:b/>
          <w:sz w:val="26"/>
          <w:szCs w:val="26"/>
        </w:rPr>
      </w:pPr>
    </w:p>
    <w:p w14:paraId="0CD50B67" w14:textId="77777777" w:rsidR="00CD29DA" w:rsidRDefault="00823A7F">
      <w:pPr>
        <w:numPr>
          <w:ilvl w:val="0"/>
          <w:numId w:val="132"/>
        </w:numPr>
        <w:rPr>
          <w:rFonts w:ascii="Arial" w:eastAsia="Arial" w:hAnsi="Arial" w:cs="Arial"/>
          <w:b/>
          <w:sz w:val="26"/>
          <w:szCs w:val="26"/>
        </w:rPr>
        <w:pPrChange w:id="299" w:author="Other Author" w:date="2025-05-19T04:59:00Z">
          <w:pPr>
            <w:numPr>
              <w:numId w:val="24"/>
            </w:numPr>
            <w:ind w:left="720" w:hanging="360"/>
          </w:pPr>
        </w:pPrChange>
      </w:pPr>
      <w:r>
        <w:rPr>
          <w:rFonts w:ascii="Arial" w:eastAsia="Arial" w:hAnsi="Arial" w:cs="Arial"/>
          <w:b/>
          <w:sz w:val="26"/>
          <w:szCs w:val="26"/>
        </w:rPr>
        <w:t>AI based Trip Planning</w:t>
      </w:r>
    </w:p>
    <w:p w14:paraId="0CD50B68" w14:textId="77777777" w:rsidR="00CD29DA" w:rsidRDefault="00823A7F">
      <w:pPr>
        <w:ind w:left="720"/>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0CD50DC3" wp14:editId="0CD50DC4">
            <wp:extent cx="4279900" cy="5702300"/>
            <wp:effectExtent l="0" t="0" r="0" b="0"/>
            <wp:docPr id="4" name="image9.png" descr="Picture"/>
            <wp:cNvGraphicFramePr/>
            <a:graphic xmlns:a="http://schemas.openxmlformats.org/drawingml/2006/main">
              <a:graphicData uri="http://schemas.openxmlformats.org/drawingml/2006/picture">
                <pic:pic xmlns:pic="http://schemas.openxmlformats.org/drawingml/2006/picture">
                  <pic:nvPicPr>
                    <pic:cNvPr id="0" name="image9.png" descr="Picture"/>
                    <pic:cNvPicPr preferRelativeResize="0"/>
                  </pic:nvPicPr>
                  <pic:blipFill>
                    <a:blip r:embed="rId23"/>
                    <a:srcRect/>
                    <a:stretch>
                      <a:fillRect/>
                    </a:stretch>
                  </pic:blipFill>
                  <pic:spPr>
                    <a:xfrm>
                      <a:off x="0" y="0"/>
                      <a:ext cx="4279900" cy="5702300"/>
                    </a:xfrm>
                    <a:prstGeom prst="rect">
                      <a:avLst/>
                    </a:prstGeom>
                    <a:ln/>
                  </pic:spPr>
                </pic:pic>
              </a:graphicData>
            </a:graphic>
          </wp:inline>
        </w:drawing>
      </w:r>
    </w:p>
    <w:p w14:paraId="0CD50B69" w14:textId="77777777" w:rsidR="00CD29DA" w:rsidRDefault="00CD29DA">
      <w:pPr>
        <w:rPr>
          <w:rFonts w:ascii="Arial" w:eastAsia="Arial" w:hAnsi="Arial" w:cs="Arial"/>
          <w:b/>
          <w:sz w:val="26"/>
          <w:szCs w:val="26"/>
        </w:rPr>
      </w:pPr>
    </w:p>
    <w:p w14:paraId="0CD50B6A" w14:textId="77777777" w:rsidR="00CD29DA" w:rsidRDefault="00CD29DA">
      <w:pPr>
        <w:ind w:left="720"/>
        <w:rPr>
          <w:rFonts w:ascii="Arial" w:eastAsia="Arial" w:hAnsi="Arial" w:cs="Arial"/>
          <w:b/>
          <w:sz w:val="26"/>
          <w:szCs w:val="26"/>
        </w:rPr>
      </w:pPr>
    </w:p>
    <w:p w14:paraId="0CD50B6B" w14:textId="77777777" w:rsidR="00CD29DA" w:rsidRDefault="00823A7F">
      <w:pPr>
        <w:pStyle w:val="Heading1"/>
        <w:numPr>
          <w:ilvl w:val="0"/>
          <w:numId w:val="172"/>
        </w:numPr>
        <w:pPrChange w:id="300" w:author="Other Author" w:date="2025-05-19T04:59:00Z">
          <w:pPr>
            <w:pStyle w:val="Heading1"/>
            <w:numPr>
              <w:numId w:val="64"/>
            </w:numPr>
            <w:ind w:left="360" w:hanging="360"/>
          </w:pPr>
        </w:pPrChange>
      </w:pPr>
      <w:r>
        <w:br w:type="page"/>
      </w:r>
      <w:r>
        <w:lastRenderedPageBreak/>
        <w:t>Software Development Methodology and Plan</w:t>
      </w:r>
    </w:p>
    <w:p w14:paraId="0CD50B6C" w14:textId="77777777" w:rsidR="00CD29DA" w:rsidRDefault="00823A7F">
      <w:pPr>
        <w:pBdr>
          <w:top w:val="nil"/>
          <w:left w:val="nil"/>
          <w:bottom w:val="nil"/>
          <w:right w:val="nil"/>
          <w:between w:val="nil"/>
        </w:pBdr>
        <w:rPr>
          <w:color w:val="000000"/>
        </w:rPr>
      </w:pPr>
      <w:r>
        <w:tab/>
        <w:t>While developing the software, we kept several things in mind to choose the method of development for our project. Our main focus was to deliver software with more features resonating the users needs. As our systems had a wide range of use cases, implementing all of them to the user’s requirements needed a plan which should allow the team to do changes as per the users needs.</w:t>
      </w:r>
    </w:p>
    <w:p w14:paraId="0CD50B6D" w14:textId="77777777" w:rsidR="00CD29DA" w:rsidRDefault="00CD29DA"/>
    <w:p w14:paraId="0CD50B6E" w14:textId="77777777" w:rsidR="00CD29DA" w:rsidRDefault="00823A7F">
      <w:pPr>
        <w:pStyle w:val="Heading2"/>
        <w:numPr>
          <w:ilvl w:val="0"/>
          <w:numId w:val="165"/>
        </w:numPr>
        <w:pPrChange w:id="301" w:author="Other Author" w:date="2025-05-19T04:59:00Z">
          <w:pPr>
            <w:pStyle w:val="Heading2"/>
            <w:numPr>
              <w:numId w:val="57"/>
            </w:numPr>
            <w:ind w:left="360" w:hanging="360"/>
          </w:pPr>
        </w:pPrChange>
      </w:pPr>
      <w:bookmarkStart w:id="302" w:name="_etk4zghfca59" w:colFirst="0" w:colLast="0"/>
      <w:bookmarkEnd w:id="302"/>
      <w:r>
        <w:t>Software Process Selection</w:t>
      </w:r>
    </w:p>
    <w:p w14:paraId="0CD50B6F"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A software development process is the set of structured steps involved in the development of any software. It is mainly a series of activities involving the following processes: </w:t>
      </w:r>
    </w:p>
    <w:p w14:paraId="0CD50B70" w14:textId="77777777" w:rsidR="00CD29DA" w:rsidRDefault="00823A7F">
      <w:pPr>
        <w:numPr>
          <w:ilvl w:val="0"/>
          <w:numId w:val="208"/>
        </w:numPr>
        <w:spacing w:after="0"/>
        <w:ind w:left="1080"/>
        <w:jc w:val="left"/>
        <w:rPr>
          <w:rFonts w:ascii="Calibri" w:eastAsia="Calibri" w:hAnsi="Calibri" w:cs="Calibri"/>
          <w:sz w:val="22"/>
          <w:szCs w:val="22"/>
        </w:rPr>
        <w:pPrChange w:id="303" w:author="Other Author" w:date="2025-05-19T04:59:00Z">
          <w:pPr>
            <w:numPr>
              <w:numId w:val="100"/>
            </w:numPr>
            <w:spacing w:after="0"/>
            <w:ind w:left="1080" w:hanging="360"/>
            <w:jc w:val="left"/>
          </w:pPr>
        </w:pPrChange>
      </w:pPr>
      <w:r>
        <w:rPr>
          <w:rFonts w:ascii="Calibri" w:eastAsia="Calibri" w:hAnsi="Calibri" w:cs="Calibri"/>
          <w:sz w:val="22"/>
          <w:szCs w:val="22"/>
        </w:rPr>
        <w:t xml:space="preserve">Specification – defining what the system should do. </w:t>
      </w:r>
    </w:p>
    <w:p w14:paraId="0CD50B71" w14:textId="77777777" w:rsidR="00CD29DA" w:rsidRDefault="00823A7F">
      <w:pPr>
        <w:numPr>
          <w:ilvl w:val="0"/>
          <w:numId w:val="161"/>
        </w:numPr>
        <w:spacing w:after="0"/>
        <w:ind w:left="1080"/>
        <w:jc w:val="left"/>
        <w:rPr>
          <w:rFonts w:ascii="Calibri" w:eastAsia="Calibri" w:hAnsi="Calibri" w:cs="Calibri"/>
          <w:sz w:val="22"/>
          <w:szCs w:val="22"/>
        </w:rPr>
        <w:pPrChange w:id="304" w:author="Other Author" w:date="2025-05-19T04:59:00Z">
          <w:pPr>
            <w:numPr>
              <w:numId w:val="53"/>
            </w:numPr>
            <w:spacing w:after="0"/>
            <w:ind w:left="1080" w:hanging="360"/>
            <w:jc w:val="left"/>
          </w:pPr>
        </w:pPrChange>
      </w:pPr>
      <w:r>
        <w:rPr>
          <w:rFonts w:ascii="Calibri" w:eastAsia="Calibri" w:hAnsi="Calibri" w:cs="Calibri"/>
          <w:sz w:val="22"/>
          <w:szCs w:val="22"/>
        </w:rPr>
        <w:t xml:space="preserve"> Design - defining the organization of the system </w:t>
      </w:r>
    </w:p>
    <w:p w14:paraId="0CD50B72" w14:textId="77777777" w:rsidR="00CD29DA" w:rsidRDefault="00823A7F">
      <w:pPr>
        <w:numPr>
          <w:ilvl w:val="0"/>
          <w:numId w:val="188"/>
        </w:numPr>
        <w:spacing w:after="0"/>
        <w:ind w:left="1080"/>
        <w:jc w:val="left"/>
        <w:rPr>
          <w:rFonts w:ascii="Calibri" w:eastAsia="Calibri" w:hAnsi="Calibri" w:cs="Calibri"/>
          <w:sz w:val="22"/>
          <w:szCs w:val="22"/>
        </w:rPr>
        <w:pPrChange w:id="305" w:author="Other Author" w:date="2025-05-19T04:59:00Z">
          <w:pPr>
            <w:numPr>
              <w:numId w:val="80"/>
            </w:numPr>
            <w:spacing w:after="0"/>
            <w:ind w:left="1080" w:hanging="360"/>
            <w:jc w:val="left"/>
          </w:pPr>
        </w:pPrChange>
      </w:pPr>
      <w:r>
        <w:rPr>
          <w:rFonts w:ascii="Calibri" w:eastAsia="Calibri" w:hAnsi="Calibri" w:cs="Calibri"/>
          <w:sz w:val="22"/>
          <w:szCs w:val="22"/>
        </w:rPr>
        <w:t xml:space="preserve"> Implementation – implementing/coding the system. </w:t>
      </w:r>
    </w:p>
    <w:p w14:paraId="0CD50B73" w14:textId="77777777" w:rsidR="00CD29DA" w:rsidRDefault="00823A7F">
      <w:pPr>
        <w:numPr>
          <w:ilvl w:val="0"/>
          <w:numId w:val="153"/>
        </w:numPr>
        <w:spacing w:after="0"/>
        <w:ind w:left="1080"/>
        <w:jc w:val="left"/>
        <w:rPr>
          <w:rFonts w:ascii="Calibri" w:eastAsia="Calibri" w:hAnsi="Calibri" w:cs="Calibri"/>
          <w:sz w:val="22"/>
          <w:szCs w:val="22"/>
        </w:rPr>
        <w:pPrChange w:id="306" w:author="Other Author" w:date="2025-05-19T04:59:00Z">
          <w:pPr>
            <w:numPr>
              <w:numId w:val="45"/>
            </w:numPr>
            <w:spacing w:after="0"/>
            <w:ind w:left="1080" w:hanging="360"/>
            <w:jc w:val="left"/>
          </w:pPr>
        </w:pPrChange>
      </w:pPr>
      <w:r>
        <w:rPr>
          <w:rFonts w:ascii="Calibri" w:eastAsia="Calibri" w:hAnsi="Calibri" w:cs="Calibri"/>
          <w:sz w:val="22"/>
          <w:szCs w:val="22"/>
        </w:rPr>
        <w:t xml:space="preserve"> Validation – checking that it does what the customer wants. </w:t>
      </w:r>
    </w:p>
    <w:p w14:paraId="0CD50B74" w14:textId="77777777" w:rsidR="00CD29DA" w:rsidRDefault="00823A7F">
      <w:pPr>
        <w:numPr>
          <w:ilvl w:val="0"/>
          <w:numId w:val="151"/>
        </w:numPr>
        <w:spacing w:after="0"/>
        <w:ind w:left="1080"/>
        <w:jc w:val="left"/>
        <w:rPr>
          <w:rFonts w:ascii="Calibri" w:eastAsia="Calibri" w:hAnsi="Calibri" w:cs="Calibri"/>
          <w:sz w:val="22"/>
          <w:szCs w:val="22"/>
        </w:rPr>
        <w:pPrChange w:id="307" w:author="Other Author" w:date="2025-05-19T04:59:00Z">
          <w:pPr>
            <w:numPr>
              <w:numId w:val="43"/>
            </w:numPr>
            <w:spacing w:after="0"/>
            <w:ind w:left="1080" w:hanging="360"/>
            <w:jc w:val="left"/>
          </w:pPr>
        </w:pPrChange>
      </w:pPr>
      <w:r>
        <w:rPr>
          <w:rFonts w:ascii="Calibri" w:eastAsia="Calibri" w:hAnsi="Calibri" w:cs="Calibri"/>
          <w:sz w:val="22"/>
          <w:szCs w:val="22"/>
        </w:rPr>
        <w:t xml:space="preserve"> Evolution – changing the system in response to changing customer needs. </w:t>
      </w:r>
    </w:p>
    <w:p w14:paraId="0CD50B75"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In the process of selecting a software process, several things are required to be kept in consideration such as the adaptability of the system to changes in software requirements during the process, the feasibility of developers to work together and being in touch with other stakeholders, software release requirements etc. </w:t>
      </w:r>
    </w:p>
    <w:p w14:paraId="0CD50B76"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 </w:t>
      </w:r>
    </w:p>
    <w:p w14:paraId="0CD50B77"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Based on the above criteria, a software development process is selected. </w:t>
      </w:r>
    </w:p>
    <w:p w14:paraId="0CD50B78"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 </w:t>
      </w:r>
    </w:p>
    <w:p w14:paraId="0CD50B79"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Mainly 2 software development processes are used widely: </w:t>
      </w:r>
    </w:p>
    <w:p w14:paraId="0CD50B7A" w14:textId="77777777" w:rsidR="00CD29DA" w:rsidRDefault="00823A7F">
      <w:pPr>
        <w:numPr>
          <w:ilvl w:val="0"/>
          <w:numId w:val="127"/>
        </w:numPr>
        <w:spacing w:after="0"/>
        <w:ind w:left="1080"/>
        <w:jc w:val="left"/>
        <w:rPr>
          <w:rFonts w:ascii="Calibri" w:eastAsia="Calibri" w:hAnsi="Calibri" w:cs="Calibri"/>
          <w:sz w:val="22"/>
          <w:szCs w:val="22"/>
        </w:rPr>
        <w:pPrChange w:id="308" w:author="Other Author" w:date="2025-05-19T04:59:00Z">
          <w:pPr>
            <w:numPr>
              <w:numId w:val="19"/>
            </w:numPr>
            <w:spacing w:after="0"/>
            <w:ind w:left="1080" w:hanging="360"/>
            <w:jc w:val="left"/>
          </w:pPr>
        </w:pPrChange>
      </w:pPr>
      <w:r>
        <w:rPr>
          <w:rFonts w:ascii="Calibri" w:eastAsia="Calibri" w:hAnsi="Calibri" w:cs="Calibri"/>
          <w:sz w:val="22"/>
          <w:szCs w:val="22"/>
        </w:rPr>
        <w:t xml:space="preserve">Waterfall Model </w:t>
      </w:r>
    </w:p>
    <w:p w14:paraId="0CD50B7B" w14:textId="77777777" w:rsidR="00CD29DA" w:rsidRDefault="00823A7F">
      <w:pPr>
        <w:numPr>
          <w:ilvl w:val="0"/>
          <w:numId w:val="136"/>
        </w:numPr>
        <w:spacing w:after="0"/>
        <w:ind w:left="1080"/>
        <w:jc w:val="left"/>
        <w:rPr>
          <w:rFonts w:ascii="Calibri" w:eastAsia="Calibri" w:hAnsi="Calibri" w:cs="Calibri"/>
          <w:sz w:val="22"/>
          <w:szCs w:val="22"/>
        </w:rPr>
        <w:pPrChange w:id="309" w:author="Other Author" w:date="2025-05-19T04:59:00Z">
          <w:pPr>
            <w:numPr>
              <w:numId w:val="28"/>
            </w:numPr>
            <w:spacing w:after="0"/>
            <w:ind w:left="1080" w:hanging="360"/>
            <w:jc w:val="left"/>
          </w:pPr>
        </w:pPrChange>
      </w:pPr>
      <w:r>
        <w:rPr>
          <w:rFonts w:ascii="Calibri" w:eastAsia="Calibri" w:hAnsi="Calibri" w:cs="Calibri"/>
          <w:sz w:val="22"/>
          <w:szCs w:val="22"/>
        </w:rPr>
        <w:t xml:space="preserve">Agile (Scrum) Model </w:t>
      </w:r>
    </w:p>
    <w:p w14:paraId="0CD50B7C" w14:textId="77777777" w:rsidR="00CD29DA" w:rsidRDefault="00823A7F">
      <w:pPr>
        <w:shd w:val="clear" w:color="auto" w:fill="FFFFFF"/>
        <w:spacing w:after="200"/>
        <w:rPr>
          <w:rFonts w:ascii="Calibri" w:eastAsia="Calibri" w:hAnsi="Calibri" w:cs="Calibri"/>
        </w:rPr>
      </w:pPr>
      <w:r>
        <w:rPr>
          <w:rFonts w:ascii="Calibri" w:eastAsia="Calibri" w:hAnsi="Calibri" w:cs="Calibri"/>
        </w:rPr>
        <w:t xml:space="preserve">Each model has its own pros and cons, and based on the software requirements and planning strategies, a development model is selected. </w:t>
      </w:r>
    </w:p>
    <w:p w14:paraId="0CD50B7D" w14:textId="77777777" w:rsidR="00CD29DA" w:rsidRDefault="00823A7F">
      <w:pPr>
        <w:shd w:val="clear" w:color="auto" w:fill="FFFFFF"/>
        <w:spacing w:after="200"/>
        <w:rPr>
          <w:rFonts w:ascii="Calibri" w:eastAsia="Calibri" w:hAnsi="Calibri" w:cs="Calibri"/>
        </w:rPr>
      </w:pPr>
      <w:r>
        <w:rPr>
          <w:rFonts w:ascii="Calibri" w:eastAsia="Calibri" w:hAnsi="Calibri" w:cs="Calibri"/>
        </w:rPr>
        <w:t xml:space="preserve"> </w:t>
      </w:r>
    </w:p>
    <w:p w14:paraId="0CD50B7E" w14:textId="77777777" w:rsidR="00CD29DA" w:rsidRDefault="00823A7F">
      <w:pPr>
        <w:shd w:val="clear" w:color="auto" w:fill="FFFFFF"/>
        <w:spacing w:after="200"/>
        <w:rPr>
          <w:rFonts w:ascii="Calibri" w:eastAsia="Calibri" w:hAnsi="Calibri" w:cs="Calibri"/>
        </w:rPr>
      </w:pPr>
      <w:r>
        <w:rPr>
          <w:rFonts w:ascii="Calibri" w:eastAsia="Calibri" w:hAnsi="Calibri" w:cs="Calibri"/>
          <w:b/>
        </w:rPr>
        <w:lastRenderedPageBreak/>
        <w:t>Waterfall Model:</w:t>
      </w:r>
      <w:r>
        <w:rPr>
          <w:rFonts w:ascii="Calibri" w:eastAsia="Calibri" w:hAnsi="Calibri" w:cs="Calibri"/>
        </w:rPr>
        <w:t xml:space="preserve">  </w:t>
      </w:r>
    </w:p>
    <w:p w14:paraId="0CD50B7F" w14:textId="77777777" w:rsidR="00CD29DA" w:rsidRDefault="00823A7F">
      <w:pPr>
        <w:shd w:val="clear" w:color="auto" w:fill="FFFFFF"/>
        <w:spacing w:after="200"/>
        <w:rPr>
          <w:rFonts w:ascii="Calibri" w:eastAsia="Calibri" w:hAnsi="Calibri" w:cs="Calibri"/>
        </w:rPr>
      </w:pPr>
      <w:r>
        <w:rPr>
          <w:rFonts w:ascii="Calibri" w:eastAsia="Calibri" w:hAnsi="Calibri" w:cs="Calibri"/>
        </w:rPr>
        <w:t xml:space="preserve">This process model of development involves a step-by-step strategy, where you move to the next step once a step is completed. </w:t>
      </w:r>
    </w:p>
    <w:p w14:paraId="0CD50B80" w14:textId="77777777" w:rsidR="00CD29DA" w:rsidRDefault="00823A7F">
      <w:pPr>
        <w:shd w:val="clear" w:color="auto" w:fill="FFFFFF"/>
        <w:spacing w:after="200"/>
        <w:rPr>
          <w:rFonts w:ascii="Calibri" w:eastAsia="Calibri" w:hAnsi="Calibri" w:cs="Calibri"/>
        </w:rPr>
      </w:pPr>
      <w:r>
        <w:rPr>
          <w:rFonts w:ascii="Calibri" w:eastAsia="Calibri" w:hAnsi="Calibri" w:cs="Calibri"/>
        </w:rPr>
        <w:t xml:space="preserve">The steps involve the following:  </w:t>
      </w:r>
    </w:p>
    <w:p w14:paraId="0CD50B81" w14:textId="77777777" w:rsidR="00CD29DA" w:rsidRDefault="00823A7F">
      <w:pPr>
        <w:numPr>
          <w:ilvl w:val="0"/>
          <w:numId w:val="214"/>
        </w:numPr>
        <w:spacing w:after="0"/>
        <w:ind w:left="1080"/>
        <w:jc w:val="left"/>
        <w:rPr>
          <w:rFonts w:ascii="Calibri" w:eastAsia="Calibri" w:hAnsi="Calibri" w:cs="Calibri"/>
        </w:rPr>
        <w:pPrChange w:id="310" w:author="Other Author" w:date="2025-05-19T04:59:00Z">
          <w:pPr>
            <w:numPr>
              <w:numId w:val="106"/>
            </w:numPr>
            <w:spacing w:after="0"/>
            <w:ind w:left="1080" w:hanging="360"/>
            <w:jc w:val="left"/>
          </w:pPr>
        </w:pPrChange>
      </w:pPr>
      <w:r>
        <w:rPr>
          <w:rFonts w:ascii="Calibri" w:eastAsia="Calibri" w:hAnsi="Calibri" w:cs="Calibri"/>
        </w:rPr>
        <w:t xml:space="preserve"> Requirements analysis and definition </w:t>
      </w:r>
    </w:p>
    <w:p w14:paraId="0CD50B82" w14:textId="77777777" w:rsidR="00CD29DA" w:rsidRDefault="00823A7F">
      <w:pPr>
        <w:numPr>
          <w:ilvl w:val="0"/>
          <w:numId w:val="152"/>
        </w:numPr>
        <w:spacing w:after="0"/>
        <w:ind w:left="1080"/>
        <w:jc w:val="left"/>
        <w:rPr>
          <w:rFonts w:ascii="Calibri" w:eastAsia="Calibri" w:hAnsi="Calibri" w:cs="Calibri"/>
        </w:rPr>
        <w:pPrChange w:id="311" w:author="Other Author" w:date="2025-05-19T04:59:00Z">
          <w:pPr>
            <w:numPr>
              <w:numId w:val="44"/>
            </w:numPr>
            <w:spacing w:after="0"/>
            <w:ind w:left="1080" w:hanging="360"/>
            <w:jc w:val="left"/>
          </w:pPr>
        </w:pPrChange>
      </w:pPr>
      <w:r>
        <w:rPr>
          <w:rFonts w:ascii="Calibri" w:eastAsia="Calibri" w:hAnsi="Calibri" w:cs="Calibri"/>
        </w:rPr>
        <w:t xml:space="preserve"> Software design </w:t>
      </w:r>
    </w:p>
    <w:p w14:paraId="0CD50B83" w14:textId="77777777" w:rsidR="00CD29DA" w:rsidRDefault="00823A7F">
      <w:pPr>
        <w:numPr>
          <w:ilvl w:val="0"/>
          <w:numId w:val="193"/>
        </w:numPr>
        <w:spacing w:after="0"/>
        <w:ind w:left="1080"/>
        <w:jc w:val="left"/>
        <w:rPr>
          <w:rFonts w:ascii="Calibri" w:eastAsia="Calibri" w:hAnsi="Calibri" w:cs="Calibri"/>
        </w:rPr>
        <w:pPrChange w:id="312" w:author="Other Author" w:date="2025-05-19T04:59:00Z">
          <w:pPr>
            <w:numPr>
              <w:numId w:val="85"/>
            </w:numPr>
            <w:spacing w:after="0"/>
            <w:ind w:left="1080" w:hanging="360"/>
            <w:jc w:val="left"/>
          </w:pPr>
        </w:pPrChange>
      </w:pPr>
      <w:r>
        <w:rPr>
          <w:rFonts w:ascii="Calibri" w:eastAsia="Calibri" w:hAnsi="Calibri" w:cs="Calibri"/>
        </w:rPr>
        <w:t xml:space="preserve"> Implementation and unit testing </w:t>
      </w:r>
    </w:p>
    <w:p w14:paraId="0CD50B84" w14:textId="77777777" w:rsidR="00CD29DA" w:rsidRDefault="00823A7F">
      <w:pPr>
        <w:numPr>
          <w:ilvl w:val="0"/>
          <w:numId w:val="134"/>
        </w:numPr>
        <w:spacing w:after="0"/>
        <w:ind w:left="1080"/>
        <w:jc w:val="left"/>
        <w:rPr>
          <w:rFonts w:ascii="Calibri" w:eastAsia="Calibri" w:hAnsi="Calibri" w:cs="Calibri"/>
        </w:rPr>
        <w:pPrChange w:id="313" w:author="Other Author" w:date="2025-05-19T04:59:00Z">
          <w:pPr>
            <w:numPr>
              <w:numId w:val="26"/>
            </w:numPr>
            <w:spacing w:after="0"/>
            <w:ind w:left="1080" w:hanging="360"/>
            <w:jc w:val="left"/>
          </w:pPr>
        </w:pPrChange>
      </w:pPr>
      <w:r>
        <w:rPr>
          <w:rFonts w:ascii="Calibri" w:eastAsia="Calibri" w:hAnsi="Calibri" w:cs="Calibri"/>
        </w:rPr>
        <w:t xml:space="preserve"> Integration and system testing  </w:t>
      </w:r>
    </w:p>
    <w:p w14:paraId="0CD50B85" w14:textId="77777777" w:rsidR="00CD29DA" w:rsidRDefault="00823A7F">
      <w:pPr>
        <w:numPr>
          <w:ilvl w:val="0"/>
          <w:numId w:val="177"/>
        </w:numPr>
        <w:spacing w:after="0"/>
        <w:ind w:left="1080"/>
        <w:jc w:val="left"/>
        <w:rPr>
          <w:rFonts w:ascii="Calibri" w:eastAsia="Calibri" w:hAnsi="Calibri" w:cs="Calibri"/>
        </w:rPr>
        <w:pPrChange w:id="314" w:author="Other Author" w:date="2025-05-19T04:59:00Z">
          <w:pPr>
            <w:numPr>
              <w:numId w:val="69"/>
            </w:numPr>
            <w:spacing w:after="0"/>
            <w:ind w:left="1080" w:hanging="360"/>
            <w:jc w:val="left"/>
          </w:pPr>
        </w:pPrChange>
      </w:pPr>
      <w:r>
        <w:rPr>
          <w:rFonts w:ascii="Calibri" w:eastAsia="Calibri" w:hAnsi="Calibri" w:cs="Calibri"/>
        </w:rPr>
        <w:t xml:space="preserve"> Operation and maintenance </w:t>
      </w:r>
    </w:p>
    <w:p w14:paraId="0CD50B86" w14:textId="77777777" w:rsidR="00CD29DA" w:rsidRDefault="00823A7F">
      <w:pPr>
        <w:shd w:val="clear" w:color="auto" w:fill="FFFFFF"/>
        <w:spacing w:after="200"/>
        <w:ind w:left="720"/>
        <w:rPr>
          <w:rFonts w:ascii="Calibri" w:eastAsia="Calibri" w:hAnsi="Calibri" w:cs="Calibri"/>
        </w:rPr>
      </w:pPr>
      <w:r>
        <w:rPr>
          <w:rFonts w:ascii="Calibri" w:eastAsia="Calibri" w:hAnsi="Calibri" w:cs="Calibri"/>
        </w:rPr>
        <w:t xml:space="preserve"> </w:t>
      </w:r>
    </w:p>
    <w:p w14:paraId="0CD50B87" w14:textId="77777777" w:rsidR="00CD29DA" w:rsidRDefault="00823A7F">
      <w:pPr>
        <w:shd w:val="clear" w:color="auto" w:fill="FFFFFF"/>
        <w:spacing w:after="200"/>
        <w:rPr>
          <w:rFonts w:ascii="Calibri" w:eastAsia="Calibri" w:hAnsi="Calibri" w:cs="Calibri"/>
        </w:rPr>
      </w:pPr>
      <w:r>
        <w:rPr>
          <w:rFonts w:ascii="Calibri" w:eastAsia="Calibri" w:hAnsi="Calibri" w:cs="Calibri"/>
        </w:rPr>
        <w:t xml:space="preserve">This software model is applicable and best suited to the environment where there is a defined and stable set of system requirements, and the requirements are unlikely to be changed in future. However, it also has its own disadvantages, which makes it unsuitable for certain development environments. </w:t>
      </w:r>
    </w:p>
    <w:p w14:paraId="0CD50B88" w14:textId="77777777" w:rsidR="00CD29DA" w:rsidRDefault="00823A7F">
      <w:pPr>
        <w:shd w:val="clear" w:color="auto" w:fill="FFFFFF"/>
        <w:spacing w:before="240" w:after="240"/>
        <w:rPr>
          <w:rFonts w:ascii="Calibri" w:eastAsia="Calibri" w:hAnsi="Calibri" w:cs="Calibri"/>
        </w:rPr>
      </w:pPr>
      <w:r>
        <w:rPr>
          <w:rFonts w:ascii="Calibri" w:eastAsia="Calibri" w:hAnsi="Calibri" w:cs="Calibri"/>
          <w:b/>
        </w:rPr>
        <w:t>Advantages:</w:t>
      </w:r>
      <w:r>
        <w:rPr>
          <w:rFonts w:ascii="Calibri" w:eastAsia="Calibri" w:hAnsi="Calibri" w:cs="Calibri"/>
        </w:rPr>
        <w:t xml:space="preserve"> </w:t>
      </w:r>
    </w:p>
    <w:p w14:paraId="0CD50B89" w14:textId="77777777" w:rsidR="00CD29DA" w:rsidRDefault="00823A7F">
      <w:pPr>
        <w:numPr>
          <w:ilvl w:val="0"/>
          <w:numId w:val="191"/>
        </w:numPr>
        <w:spacing w:after="0"/>
        <w:ind w:left="1080"/>
        <w:jc w:val="left"/>
        <w:rPr>
          <w:rFonts w:ascii="Calibri" w:eastAsia="Calibri" w:hAnsi="Calibri" w:cs="Calibri"/>
        </w:rPr>
        <w:pPrChange w:id="315" w:author="Other Author" w:date="2025-05-19T04:59:00Z">
          <w:pPr>
            <w:numPr>
              <w:numId w:val="83"/>
            </w:numPr>
            <w:spacing w:after="0"/>
            <w:ind w:left="1080" w:hanging="360"/>
            <w:jc w:val="left"/>
          </w:pPr>
        </w:pPrChange>
      </w:pPr>
      <w:r>
        <w:rPr>
          <w:rFonts w:ascii="Calibri" w:eastAsia="Calibri" w:hAnsi="Calibri" w:cs="Calibri"/>
          <w:b/>
        </w:rPr>
        <w:t>Structured Approach:</w:t>
      </w:r>
      <w:r>
        <w:rPr>
          <w:rFonts w:ascii="Calibri" w:eastAsia="Calibri" w:hAnsi="Calibri" w:cs="Calibri"/>
        </w:rPr>
        <w:t xml:space="preserve"> The Waterfall model follows a clear, sequential process, which makes it easy to understand and manage. </w:t>
      </w:r>
    </w:p>
    <w:p w14:paraId="0CD50B8A" w14:textId="77777777" w:rsidR="00CD29DA" w:rsidRDefault="00823A7F">
      <w:pPr>
        <w:numPr>
          <w:ilvl w:val="0"/>
          <w:numId w:val="206"/>
        </w:numPr>
        <w:spacing w:after="0"/>
        <w:ind w:left="1080"/>
        <w:jc w:val="left"/>
        <w:rPr>
          <w:rFonts w:ascii="Calibri" w:eastAsia="Calibri" w:hAnsi="Calibri" w:cs="Calibri"/>
        </w:rPr>
        <w:pPrChange w:id="316" w:author="Other Author" w:date="2025-05-19T04:59:00Z">
          <w:pPr>
            <w:numPr>
              <w:numId w:val="98"/>
            </w:numPr>
            <w:spacing w:after="0"/>
            <w:ind w:left="1080" w:hanging="360"/>
            <w:jc w:val="left"/>
          </w:pPr>
        </w:pPrChange>
      </w:pPr>
      <w:r>
        <w:rPr>
          <w:rFonts w:ascii="Calibri" w:eastAsia="Calibri" w:hAnsi="Calibri" w:cs="Calibri"/>
          <w:b/>
        </w:rPr>
        <w:t>Well-Defined Stages:</w:t>
      </w:r>
      <w:r>
        <w:rPr>
          <w:rFonts w:ascii="Calibri" w:eastAsia="Calibri" w:hAnsi="Calibri" w:cs="Calibri"/>
        </w:rPr>
        <w:t xml:space="preserve"> Each phase in the model has specific deliverables and a review process, which helps to maintain focus and accountability. </w:t>
      </w:r>
    </w:p>
    <w:p w14:paraId="0CD50B8B" w14:textId="77777777" w:rsidR="00CD29DA" w:rsidRDefault="00823A7F">
      <w:pPr>
        <w:numPr>
          <w:ilvl w:val="0"/>
          <w:numId w:val="118"/>
        </w:numPr>
        <w:spacing w:after="0"/>
        <w:ind w:left="1080"/>
        <w:jc w:val="left"/>
        <w:rPr>
          <w:rFonts w:ascii="Calibri" w:eastAsia="Calibri" w:hAnsi="Calibri" w:cs="Calibri"/>
        </w:rPr>
        <w:pPrChange w:id="317" w:author="Other Author" w:date="2025-05-19T04:59:00Z">
          <w:pPr>
            <w:numPr>
              <w:numId w:val="10"/>
            </w:numPr>
            <w:spacing w:after="0"/>
            <w:ind w:left="1080" w:hanging="360"/>
            <w:jc w:val="left"/>
          </w:pPr>
        </w:pPrChange>
      </w:pPr>
      <w:r>
        <w:rPr>
          <w:rFonts w:ascii="Calibri" w:eastAsia="Calibri" w:hAnsi="Calibri" w:cs="Calibri"/>
          <w:b/>
        </w:rPr>
        <w:t>Easy to Measure Progress:</w:t>
      </w:r>
      <w:r>
        <w:rPr>
          <w:rFonts w:ascii="Calibri" w:eastAsia="Calibri" w:hAnsi="Calibri" w:cs="Calibri"/>
        </w:rPr>
        <w:t xml:space="preserve"> Progress can be easily tracked as each phase is completed, making it simple to manage timelines. </w:t>
      </w:r>
    </w:p>
    <w:p w14:paraId="0CD50B8C" w14:textId="77777777" w:rsidR="00CD29DA" w:rsidRDefault="00823A7F">
      <w:pPr>
        <w:numPr>
          <w:ilvl w:val="0"/>
          <w:numId w:val="203"/>
        </w:numPr>
        <w:spacing w:after="0"/>
        <w:ind w:left="1080"/>
        <w:jc w:val="left"/>
        <w:rPr>
          <w:rFonts w:ascii="Calibri" w:eastAsia="Calibri" w:hAnsi="Calibri" w:cs="Calibri"/>
        </w:rPr>
        <w:pPrChange w:id="318" w:author="Other Author" w:date="2025-05-19T04:59:00Z">
          <w:pPr>
            <w:numPr>
              <w:numId w:val="95"/>
            </w:numPr>
            <w:spacing w:after="0"/>
            <w:ind w:left="1080" w:hanging="360"/>
            <w:jc w:val="left"/>
          </w:pPr>
        </w:pPrChange>
      </w:pPr>
      <w:r>
        <w:rPr>
          <w:rFonts w:ascii="Calibri" w:eastAsia="Calibri" w:hAnsi="Calibri" w:cs="Calibri"/>
          <w:b/>
        </w:rPr>
        <w:t>Ideal for Smaller Projects:</w:t>
      </w:r>
      <w:r>
        <w:rPr>
          <w:rFonts w:ascii="Calibri" w:eastAsia="Calibri" w:hAnsi="Calibri" w:cs="Calibri"/>
        </w:rPr>
        <w:t xml:space="preserve"> The model is effective for projects with well-defined requirements that are unlikely to change. </w:t>
      </w:r>
    </w:p>
    <w:p w14:paraId="0CD50B8D"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 </w:t>
      </w:r>
    </w:p>
    <w:p w14:paraId="0CD50B8E" w14:textId="77777777" w:rsidR="00CD29DA" w:rsidRDefault="00823A7F">
      <w:pPr>
        <w:shd w:val="clear" w:color="auto" w:fill="FFFFFF"/>
        <w:spacing w:after="0"/>
        <w:rPr>
          <w:rFonts w:ascii="Calibri" w:eastAsia="Calibri" w:hAnsi="Calibri" w:cs="Calibri"/>
        </w:rPr>
      </w:pPr>
      <w:r>
        <w:rPr>
          <w:rFonts w:ascii="Calibri" w:eastAsia="Calibri" w:hAnsi="Calibri" w:cs="Calibri"/>
          <w:b/>
        </w:rPr>
        <w:t>Disadvantages:</w:t>
      </w:r>
      <w:r>
        <w:rPr>
          <w:rFonts w:ascii="Calibri" w:eastAsia="Calibri" w:hAnsi="Calibri" w:cs="Calibri"/>
        </w:rPr>
        <w:t xml:space="preserve"> </w:t>
      </w:r>
    </w:p>
    <w:p w14:paraId="0CD50B8F"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 </w:t>
      </w:r>
    </w:p>
    <w:p w14:paraId="0CD50B90" w14:textId="77777777" w:rsidR="00CD29DA" w:rsidRDefault="00823A7F">
      <w:pPr>
        <w:numPr>
          <w:ilvl w:val="0"/>
          <w:numId w:val="135"/>
        </w:numPr>
        <w:spacing w:after="0"/>
        <w:ind w:left="1080"/>
        <w:jc w:val="left"/>
        <w:rPr>
          <w:rFonts w:ascii="Calibri" w:eastAsia="Calibri" w:hAnsi="Calibri" w:cs="Calibri"/>
        </w:rPr>
        <w:pPrChange w:id="319" w:author="Other Author" w:date="2025-05-19T04:59:00Z">
          <w:pPr>
            <w:numPr>
              <w:numId w:val="27"/>
            </w:numPr>
            <w:spacing w:after="0"/>
            <w:ind w:left="1080" w:hanging="360"/>
            <w:jc w:val="left"/>
          </w:pPr>
        </w:pPrChange>
      </w:pPr>
      <w:r>
        <w:rPr>
          <w:rFonts w:ascii="Calibri" w:eastAsia="Calibri" w:hAnsi="Calibri" w:cs="Calibri"/>
          <w:b/>
        </w:rPr>
        <w:lastRenderedPageBreak/>
        <w:t>Inflexibility:</w:t>
      </w:r>
      <w:r>
        <w:rPr>
          <w:rFonts w:ascii="Calibri" w:eastAsia="Calibri" w:hAnsi="Calibri" w:cs="Calibri"/>
        </w:rPr>
        <w:t xml:space="preserve"> The model works in phases which makes it quite inflexible to adapt to changes in the system requirement at later stages. </w:t>
      </w:r>
    </w:p>
    <w:p w14:paraId="0CD50B91" w14:textId="77777777" w:rsidR="00CD29DA" w:rsidRDefault="00823A7F">
      <w:pPr>
        <w:numPr>
          <w:ilvl w:val="0"/>
          <w:numId w:val="156"/>
        </w:numPr>
        <w:spacing w:after="0"/>
        <w:ind w:left="1080"/>
        <w:jc w:val="left"/>
        <w:rPr>
          <w:rFonts w:ascii="Calibri" w:eastAsia="Calibri" w:hAnsi="Calibri" w:cs="Calibri"/>
        </w:rPr>
        <w:pPrChange w:id="320" w:author="Other Author" w:date="2025-05-19T04:59:00Z">
          <w:pPr>
            <w:numPr>
              <w:numId w:val="48"/>
            </w:numPr>
            <w:spacing w:after="0"/>
            <w:ind w:left="1080" w:hanging="360"/>
            <w:jc w:val="left"/>
          </w:pPr>
        </w:pPrChange>
      </w:pPr>
      <w:r>
        <w:rPr>
          <w:rFonts w:ascii="Calibri" w:eastAsia="Calibri" w:hAnsi="Calibri" w:cs="Calibri"/>
          <w:b/>
        </w:rPr>
        <w:t>Late Testing:</w:t>
      </w:r>
      <w:r>
        <w:rPr>
          <w:rFonts w:ascii="Calibri" w:eastAsia="Calibri" w:hAnsi="Calibri" w:cs="Calibri"/>
        </w:rPr>
        <w:t xml:space="preserve"> As the process works in phases, the testing phase happens at the end, which can cause extensive costs if bugs are detected. </w:t>
      </w:r>
    </w:p>
    <w:p w14:paraId="0CD50B92" w14:textId="77777777" w:rsidR="00CD29DA" w:rsidRDefault="00823A7F">
      <w:pPr>
        <w:numPr>
          <w:ilvl w:val="0"/>
          <w:numId w:val="181"/>
        </w:numPr>
        <w:spacing w:after="0"/>
        <w:ind w:left="1080"/>
        <w:jc w:val="left"/>
        <w:rPr>
          <w:rFonts w:ascii="Calibri" w:eastAsia="Calibri" w:hAnsi="Calibri" w:cs="Calibri"/>
        </w:rPr>
        <w:pPrChange w:id="321" w:author="Other Author" w:date="2025-05-19T04:59:00Z">
          <w:pPr>
            <w:numPr>
              <w:numId w:val="73"/>
            </w:numPr>
            <w:spacing w:after="0"/>
            <w:ind w:left="1080" w:hanging="360"/>
            <w:jc w:val="left"/>
          </w:pPr>
        </w:pPrChange>
      </w:pPr>
      <w:r>
        <w:rPr>
          <w:rFonts w:ascii="Calibri" w:eastAsia="Calibri" w:hAnsi="Calibri" w:cs="Calibri"/>
          <w:b/>
        </w:rPr>
        <w:t>Limited Customer Involvement:</w:t>
      </w:r>
      <w:r>
        <w:rPr>
          <w:rFonts w:ascii="Calibri" w:eastAsia="Calibri" w:hAnsi="Calibri" w:cs="Calibri"/>
        </w:rPr>
        <w:t xml:space="preserve"> Stakeholders may have little input during the development process, which can result in a final product that does not meet expectations. </w:t>
      </w:r>
    </w:p>
    <w:p w14:paraId="0CD50B93" w14:textId="77777777" w:rsidR="00CD29DA" w:rsidRDefault="00823A7F">
      <w:pPr>
        <w:numPr>
          <w:ilvl w:val="0"/>
          <w:numId w:val="148"/>
        </w:numPr>
        <w:spacing w:after="0"/>
        <w:ind w:left="1080"/>
        <w:jc w:val="left"/>
        <w:rPr>
          <w:rFonts w:ascii="Calibri" w:eastAsia="Calibri" w:hAnsi="Calibri" w:cs="Calibri"/>
        </w:rPr>
        <w:pPrChange w:id="322" w:author="Other Author" w:date="2025-05-19T04:59:00Z">
          <w:pPr>
            <w:numPr>
              <w:numId w:val="40"/>
            </w:numPr>
            <w:spacing w:after="0"/>
            <w:ind w:left="1080" w:hanging="360"/>
            <w:jc w:val="left"/>
          </w:pPr>
        </w:pPrChange>
      </w:pPr>
      <w:r>
        <w:rPr>
          <w:rFonts w:ascii="Calibri" w:eastAsia="Calibri" w:hAnsi="Calibri" w:cs="Calibri"/>
          <w:b/>
        </w:rPr>
        <w:t>Assumes Predictable Requirements:</w:t>
      </w:r>
      <w:r>
        <w:rPr>
          <w:rFonts w:ascii="Calibri" w:eastAsia="Calibri" w:hAnsi="Calibri" w:cs="Calibri"/>
        </w:rPr>
        <w:t xml:space="preserve"> Waterfall models is not adaptable for dynamic environments, where changes might evolve during the development phase. </w:t>
      </w:r>
    </w:p>
    <w:p w14:paraId="0CD50B94"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 </w:t>
      </w:r>
    </w:p>
    <w:p w14:paraId="0CD50B95"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 </w:t>
      </w:r>
    </w:p>
    <w:p w14:paraId="0CD50B96"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 </w:t>
      </w:r>
    </w:p>
    <w:p w14:paraId="0CD50B97" w14:textId="77777777" w:rsidR="00CD29DA" w:rsidRDefault="00823A7F">
      <w:pPr>
        <w:shd w:val="clear" w:color="auto" w:fill="FFFFFF"/>
        <w:spacing w:after="0"/>
        <w:rPr>
          <w:rFonts w:ascii="Calibri" w:eastAsia="Calibri" w:hAnsi="Calibri" w:cs="Calibri"/>
        </w:rPr>
      </w:pPr>
      <w:r>
        <w:rPr>
          <w:rFonts w:ascii="Calibri" w:eastAsia="Calibri" w:hAnsi="Calibri" w:cs="Calibri"/>
          <w:b/>
        </w:rPr>
        <w:t>Agile (Scrum) Model:</w:t>
      </w:r>
      <w:r>
        <w:rPr>
          <w:rFonts w:ascii="Calibri" w:eastAsia="Calibri" w:hAnsi="Calibri" w:cs="Calibri"/>
        </w:rPr>
        <w:t xml:space="preserve"> </w:t>
      </w:r>
    </w:p>
    <w:p w14:paraId="0CD50B98"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 </w:t>
      </w:r>
    </w:p>
    <w:p w14:paraId="0CD50B99"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The Agile (Scrum) model is an iterative and incremental approach to software development that focuses on flexibility, collaboration, and customer feedback.it involves iterations called sprints to deliver functional increments of the product, which allows for continuous improvement and adaptation to changes in requirements. </w:t>
      </w:r>
    </w:p>
    <w:p w14:paraId="0CD50B9A"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 </w:t>
      </w:r>
    </w:p>
    <w:p w14:paraId="0CD50B9B"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 </w:t>
      </w:r>
    </w:p>
    <w:p w14:paraId="0CD50B9C"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 </w:t>
      </w:r>
    </w:p>
    <w:p w14:paraId="0CD50B9D" w14:textId="77777777" w:rsidR="00CD29DA" w:rsidRDefault="00823A7F">
      <w:pPr>
        <w:shd w:val="clear" w:color="auto" w:fill="FFFFFF"/>
        <w:spacing w:after="0"/>
        <w:rPr>
          <w:rFonts w:ascii="Calibri" w:eastAsia="Calibri" w:hAnsi="Calibri" w:cs="Calibri"/>
        </w:rPr>
      </w:pPr>
      <w:r>
        <w:rPr>
          <w:rFonts w:ascii="Calibri" w:eastAsia="Calibri" w:hAnsi="Calibri" w:cs="Calibri"/>
          <w:b/>
        </w:rPr>
        <w:t>Advantages</w:t>
      </w:r>
      <w:r>
        <w:rPr>
          <w:rFonts w:ascii="Calibri" w:eastAsia="Calibri" w:hAnsi="Calibri" w:cs="Calibri"/>
        </w:rPr>
        <w:t xml:space="preserve">: </w:t>
      </w:r>
    </w:p>
    <w:p w14:paraId="0CD50B9E"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 </w:t>
      </w:r>
    </w:p>
    <w:p w14:paraId="0CD50B9F" w14:textId="77777777" w:rsidR="00CD29DA" w:rsidRDefault="00823A7F">
      <w:pPr>
        <w:numPr>
          <w:ilvl w:val="0"/>
          <w:numId w:val="122"/>
        </w:numPr>
        <w:spacing w:after="0"/>
        <w:ind w:left="1080"/>
        <w:jc w:val="left"/>
        <w:rPr>
          <w:rFonts w:ascii="Calibri" w:eastAsia="Calibri" w:hAnsi="Calibri" w:cs="Calibri"/>
        </w:rPr>
        <w:pPrChange w:id="323" w:author="Other Author" w:date="2025-05-19T04:59:00Z">
          <w:pPr>
            <w:numPr>
              <w:numId w:val="14"/>
            </w:numPr>
            <w:spacing w:after="0"/>
            <w:ind w:left="1080" w:hanging="360"/>
            <w:jc w:val="left"/>
          </w:pPr>
        </w:pPrChange>
      </w:pPr>
      <w:r>
        <w:rPr>
          <w:rFonts w:ascii="Calibri" w:eastAsia="Calibri" w:hAnsi="Calibri" w:cs="Calibri"/>
          <w:b/>
        </w:rPr>
        <w:t>Flexibility and Adaptability:</w:t>
      </w:r>
      <w:r>
        <w:rPr>
          <w:rFonts w:ascii="Calibri" w:eastAsia="Calibri" w:hAnsi="Calibri" w:cs="Calibri"/>
        </w:rPr>
        <w:t xml:space="preserve"> This model allows for changes to be made at any stage of the project, which helps accommodate evolving requirements. </w:t>
      </w:r>
    </w:p>
    <w:p w14:paraId="0CD50BA0" w14:textId="77777777" w:rsidR="00CD29DA" w:rsidRDefault="00823A7F">
      <w:pPr>
        <w:numPr>
          <w:ilvl w:val="0"/>
          <w:numId w:val="158"/>
        </w:numPr>
        <w:spacing w:after="0"/>
        <w:ind w:left="1080"/>
        <w:jc w:val="left"/>
        <w:rPr>
          <w:rFonts w:ascii="Calibri" w:eastAsia="Calibri" w:hAnsi="Calibri" w:cs="Calibri"/>
        </w:rPr>
        <w:pPrChange w:id="324" w:author="Other Author" w:date="2025-05-19T04:59:00Z">
          <w:pPr>
            <w:numPr>
              <w:numId w:val="50"/>
            </w:numPr>
            <w:spacing w:after="0"/>
            <w:ind w:left="1080" w:hanging="360"/>
            <w:jc w:val="left"/>
          </w:pPr>
        </w:pPrChange>
      </w:pPr>
      <w:r>
        <w:rPr>
          <w:rFonts w:ascii="Calibri" w:eastAsia="Calibri" w:hAnsi="Calibri" w:cs="Calibri"/>
          <w:b/>
        </w:rPr>
        <w:t>Customer Collaboration:</w:t>
      </w:r>
      <w:r>
        <w:rPr>
          <w:rFonts w:ascii="Calibri" w:eastAsia="Calibri" w:hAnsi="Calibri" w:cs="Calibri"/>
        </w:rPr>
        <w:t xml:space="preserve"> All the stakeholders are kept in a loop during the development phase, and changes are made based on their input, which results in fulfilled customer expectations. </w:t>
      </w:r>
    </w:p>
    <w:p w14:paraId="0CD50BA1" w14:textId="77777777" w:rsidR="00CD29DA" w:rsidRDefault="00823A7F">
      <w:pPr>
        <w:numPr>
          <w:ilvl w:val="0"/>
          <w:numId w:val="163"/>
        </w:numPr>
        <w:spacing w:after="0"/>
        <w:ind w:left="1080"/>
        <w:jc w:val="left"/>
        <w:rPr>
          <w:rFonts w:ascii="Calibri" w:eastAsia="Calibri" w:hAnsi="Calibri" w:cs="Calibri"/>
        </w:rPr>
        <w:pPrChange w:id="325" w:author="Other Author" w:date="2025-05-19T04:59:00Z">
          <w:pPr>
            <w:numPr>
              <w:numId w:val="55"/>
            </w:numPr>
            <w:spacing w:after="0"/>
            <w:ind w:left="1080" w:hanging="360"/>
            <w:jc w:val="left"/>
          </w:pPr>
        </w:pPrChange>
      </w:pPr>
      <w:r>
        <w:rPr>
          <w:rFonts w:ascii="Calibri" w:eastAsia="Calibri" w:hAnsi="Calibri" w:cs="Calibri"/>
          <w:b/>
        </w:rPr>
        <w:lastRenderedPageBreak/>
        <w:t>Incremental Delivery:</w:t>
      </w:r>
      <w:r>
        <w:rPr>
          <w:rFonts w:ascii="Calibri" w:eastAsia="Calibri" w:hAnsi="Calibri" w:cs="Calibri"/>
        </w:rPr>
        <w:t xml:space="preserve"> Features are delivered in small and manageable increments, allowing for earlier detection of issues. </w:t>
      </w:r>
    </w:p>
    <w:p w14:paraId="0CD50BA2" w14:textId="77777777" w:rsidR="00CD29DA" w:rsidRDefault="00823A7F">
      <w:pPr>
        <w:numPr>
          <w:ilvl w:val="0"/>
          <w:numId w:val="126"/>
        </w:numPr>
        <w:spacing w:after="0"/>
        <w:ind w:left="1080"/>
        <w:jc w:val="left"/>
        <w:rPr>
          <w:rFonts w:ascii="Calibri" w:eastAsia="Calibri" w:hAnsi="Calibri" w:cs="Calibri"/>
        </w:rPr>
        <w:pPrChange w:id="326" w:author="Other Author" w:date="2025-05-19T04:59:00Z">
          <w:pPr>
            <w:numPr>
              <w:numId w:val="18"/>
            </w:numPr>
            <w:spacing w:after="0"/>
            <w:ind w:left="1080" w:hanging="360"/>
            <w:jc w:val="left"/>
          </w:pPr>
        </w:pPrChange>
      </w:pPr>
      <w:r>
        <w:rPr>
          <w:rFonts w:ascii="Calibri" w:eastAsia="Calibri" w:hAnsi="Calibri" w:cs="Calibri"/>
          <w:b/>
        </w:rPr>
        <w:t>Team Empowerment:</w:t>
      </w:r>
      <w:r>
        <w:rPr>
          <w:rFonts w:ascii="Calibri" w:eastAsia="Calibri" w:hAnsi="Calibri" w:cs="Calibri"/>
        </w:rPr>
        <w:t xml:space="preserve"> This model involves working in a group which promotes self-organizing teams, which can enhance motivation and creativity. </w:t>
      </w:r>
    </w:p>
    <w:p w14:paraId="0CD50BA3" w14:textId="77777777" w:rsidR="00CD29DA" w:rsidRDefault="00823A7F">
      <w:pPr>
        <w:numPr>
          <w:ilvl w:val="0"/>
          <w:numId w:val="207"/>
        </w:numPr>
        <w:spacing w:after="0"/>
        <w:ind w:left="1080"/>
        <w:jc w:val="left"/>
        <w:rPr>
          <w:rFonts w:ascii="Calibri" w:eastAsia="Calibri" w:hAnsi="Calibri" w:cs="Calibri"/>
        </w:rPr>
        <w:pPrChange w:id="327" w:author="Other Author" w:date="2025-05-19T04:59:00Z">
          <w:pPr>
            <w:numPr>
              <w:numId w:val="99"/>
            </w:numPr>
            <w:spacing w:after="0"/>
            <w:ind w:left="1080" w:hanging="360"/>
            <w:jc w:val="left"/>
          </w:pPr>
        </w:pPrChange>
      </w:pPr>
      <w:r>
        <w:rPr>
          <w:rFonts w:ascii="Calibri" w:eastAsia="Calibri" w:hAnsi="Calibri" w:cs="Calibri"/>
          <w:b/>
        </w:rPr>
        <w:t>Enhanced Communication:</w:t>
      </w:r>
      <w:r>
        <w:rPr>
          <w:rFonts w:ascii="Calibri" w:eastAsia="Calibri" w:hAnsi="Calibri" w:cs="Calibri"/>
        </w:rPr>
        <w:t xml:space="preserve"> Frequent meetings improve team communication and collaboration. </w:t>
      </w:r>
    </w:p>
    <w:p w14:paraId="0CD50BA4"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 </w:t>
      </w:r>
    </w:p>
    <w:p w14:paraId="0CD50BA5"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 </w:t>
      </w:r>
    </w:p>
    <w:p w14:paraId="0CD50BA6" w14:textId="77777777" w:rsidR="00CD29DA" w:rsidRDefault="00823A7F">
      <w:pPr>
        <w:shd w:val="clear" w:color="auto" w:fill="FFFFFF"/>
        <w:spacing w:after="0"/>
        <w:rPr>
          <w:rFonts w:ascii="Calibri" w:eastAsia="Calibri" w:hAnsi="Calibri" w:cs="Calibri"/>
        </w:rPr>
      </w:pPr>
      <w:r>
        <w:rPr>
          <w:rFonts w:ascii="Calibri" w:eastAsia="Calibri" w:hAnsi="Calibri" w:cs="Calibri"/>
          <w:b/>
        </w:rPr>
        <w:t>Disadvantages:</w:t>
      </w:r>
      <w:r>
        <w:rPr>
          <w:rFonts w:ascii="Calibri" w:eastAsia="Calibri" w:hAnsi="Calibri" w:cs="Calibri"/>
        </w:rPr>
        <w:t xml:space="preserve"> </w:t>
      </w:r>
    </w:p>
    <w:p w14:paraId="0CD50BA7"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 </w:t>
      </w:r>
    </w:p>
    <w:p w14:paraId="0CD50BA8" w14:textId="77777777" w:rsidR="00CD29DA" w:rsidRDefault="00823A7F">
      <w:pPr>
        <w:numPr>
          <w:ilvl w:val="0"/>
          <w:numId w:val="180"/>
        </w:numPr>
        <w:spacing w:after="0"/>
        <w:ind w:left="1080"/>
        <w:jc w:val="left"/>
        <w:rPr>
          <w:rFonts w:ascii="Calibri" w:eastAsia="Calibri" w:hAnsi="Calibri" w:cs="Calibri"/>
        </w:rPr>
        <w:pPrChange w:id="328" w:author="Other Author" w:date="2025-05-19T04:59:00Z">
          <w:pPr>
            <w:numPr>
              <w:numId w:val="72"/>
            </w:numPr>
            <w:spacing w:after="0"/>
            <w:ind w:left="1080" w:hanging="360"/>
            <w:jc w:val="left"/>
          </w:pPr>
        </w:pPrChange>
      </w:pPr>
      <w:r>
        <w:rPr>
          <w:rFonts w:ascii="Calibri" w:eastAsia="Calibri" w:hAnsi="Calibri" w:cs="Calibri"/>
          <w:b/>
        </w:rPr>
        <w:t>Less Predictability:</w:t>
      </w:r>
      <w:r>
        <w:rPr>
          <w:rFonts w:ascii="Calibri" w:eastAsia="Calibri" w:hAnsi="Calibri" w:cs="Calibri"/>
        </w:rPr>
        <w:t xml:space="preserve"> Due to the flexibility, timelines and budgets can be harder to predict (New requirements can take more time and budget to be implemented), making planning difficult. </w:t>
      </w:r>
    </w:p>
    <w:p w14:paraId="0CD50BA9" w14:textId="77777777" w:rsidR="00CD29DA" w:rsidRDefault="00823A7F">
      <w:pPr>
        <w:numPr>
          <w:ilvl w:val="0"/>
          <w:numId w:val="112"/>
        </w:numPr>
        <w:spacing w:after="0"/>
        <w:ind w:left="1080"/>
        <w:jc w:val="left"/>
        <w:rPr>
          <w:rFonts w:ascii="Calibri" w:eastAsia="Calibri" w:hAnsi="Calibri" w:cs="Calibri"/>
        </w:rPr>
        <w:pPrChange w:id="329" w:author="Other Author" w:date="2025-05-19T04:59:00Z">
          <w:pPr>
            <w:numPr>
              <w:numId w:val="4"/>
            </w:numPr>
            <w:spacing w:after="0"/>
            <w:ind w:left="1080" w:hanging="360"/>
            <w:jc w:val="left"/>
          </w:pPr>
        </w:pPrChange>
      </w:pPr>
      <w:r>
        <w:rPr>
          <w:rFonts w:ascii="Calibri" w:eastAsia="Calibri" w:hAnsi="Calibri" w:cs="Calibri"/>
          <w:b/>
        </w:rPr>
        <w:t>Requires Cultural Shift:</w:t>
      </w:r>
      <w:r>
        <w:rPr>
          <w:rFonts w:ascii="Calibri" w:eastAsia="Calibri" w:hAnsi="Calibri" w:cs="Calibri"/>
        </w:rPr>
        <w:t xml:space="preserve"> Teams may struggle to adapt to Agile practices, especially in traditional environments. </w:t>
      </w:r>
    </w:p>
    <w:p w14:paraId="0CD50BAA" w14:textId="77777777" w:rsidR="00CD29DA" w:rsidRDefault="00823A7F">
      <w:pPr>
        <w:numPr>
          <w:ilvl w:val="0"/>
          <w:numId w:val="110"/>
        </w:numPr>
        <w:spacing w:after="0"/>
        <w:ind w:left="1080"/>
        <w:jc w:val="left"/>
        <w:rPr>
          <w:rFonts w:ascii="Calibri" w:eastAsia="Calibri" w:hAnsi="Calibri" w:cs="Calibri"/>
        </w:rPr>
        <w:pPrChange w:id="330" w:author="Other Author" w:date="2025-05-19T04:59:00Z">
          <w:pPr>
            <w:numPr>
              <w:numId w:val="2"/>
            </w:numPr>
            <w:spacing w:after="0"/>
            <w:ind w:left="1080" w:hanging="360"/>
            <w:jc w:val="left"/>
          </w:pPr>
        </w:pPrChange>
      </w:pPr>
      <w:r>
        <w:rPr>
          <w:rFonts w:ascii="Calibri" w:eastAsia="Calibri" w:hAnsi="Calibri" w:cs="Calibri"/>
          <w:b/>
        </w:rPr>
        <w:t>Scope Creep:</w:t>
      </w:r>
      <w:r>
        <w:rPr>
          <w:rFonts w:ascii="Calibri" w:eastAsia="Calibri" w:hAnsi="Calibri" w:cs="Calibri"/>
        </w:rPr>
        <w:t xml:space="preserve"> The openness to change can lead to continuous changes in scope, which may result in project overload. </w:t>
      </w:r>
    </w:p>
    <w:p w14:paraId="0CD50BAB" w14:textId="77777777" w:rsidR="00CD29DA" w:rsidRDefault="00823A7F">
      <w:pPr>
        <w:numPr>
          <w:ilvl w:val="0"/>
          <w:numId w:val="120"/>
        </w:numPr>
        <w:spacing w:after="0"/>
        <w:ind w:left="1080"/>
        <w:jc w:val="left"/>
        <w:rPr>
          <w:rFonts w:ascii="Calibri" w:eastAsia="Calibri" w:hAnsi="Calibri" w:cs="Calibri"/>
        </w:rPr>
        <w:pPrChange w:id="331" w:author="Other Author" w:date="2025-05-19T04:59:00Z">
          <w:pPr>
            <w:numPr>
              <w:numId w:val="12"/>
            </w:numPr>
            <w:spacing w:after="0"/>
            <w:ind w:left="1080" w:hanging="360"/>
            <w:jc w:val="left"/>
          </w:pPr>
        </w:pPrChange>
      </w:pPr>
      <w:r>
        <w:rPr>
          <w:rFonts w:ascii="Calibri" w:eastAsia="Calibri" w:hAnsi="Calibri" w:cs="Calibri"/>
          <w:b/>
        </w:rPr>
        <w:t>Documentation Challenges:</w:t>
      </w:r>
      <w:r>
        <w:rPr>
          <w:rFonts w:ascii="Calibri" w:eastAsia="Calibri" w:hAnsi="Calibri" w:cs="Calibri"/>
        </w:rPr>
        <w:t xml:space="preserve"> Agile often prioritizes working software over comprehensive documentation, which can create knowledge gaps. </w:t>
      </w:r>
    </w:p>
    <w:p w14:paraId="0CD50BAC" w14:textId="77777777" w:rsidR="00CD29DA" w:rsidRDefault="00823A7F">
      <w:pPr>
        <w:numPr>
          <w:ilvl w:val="0"/>
          <w:numId w:val="184"/>
        </w:numPr>
        <w:spacing w:after="0"/>
        <w:ind w:left="1080"/>
        <w:jc w:val="left"/>
        <w:rPr>
          <w:rFonts w:ascii="Calibri" w:eastAsia="Calibri" w:hAnsi="Calibri" w:cs="Calibri"/>
        </w:rPr>
        <w:pPrChange w:id="332" w:author="Other Author" w:date="2025-05-19T04:59:00Z">
          <w:pPr>
            <w:numPr>
              <w:numId w:val="76"/>
            </w:numPr>
            <w:spacing w:after="0"/>
            <w:ind w:left="1080" w:hanging="360"/>
            <w:jc w:val="left"/>
          </w:pPr>
        </w:pPrChange>
      </w:pPr>
      <w:r>
        <w:rPr>
          <w:rFonts w:ascii="Calibri" w:eastAsia="Calibri" w:hAnsi="Calibri" w:cs="Calibri"/>
          <w:b/>
        </w:rPr>
        <w:t>Dependency on Team Dynamics:</w:t>
      </w:r>
      <w:r>
        <w:rPr>
          <w:rFonts w:ascii="Calibri" w:eastAsia="Calibri" w:hAnsi="Calibri" w:cs="Calibri"/>
        </w:rPr>
        <w:t xml:space="preserve"> The success of Agile relies heavily on team members working well together and understanding Agile principles. </w:t>
      </w:r>
    </w:p>
    <w:p w14:paraId="0CD50BAD"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 </w:t>
      </w:r>
    </w:p>
    <w:p w14:paraId="0CD50BAE"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 </w:t>
      </w:r>
    </w:p>
    <w:p w14:paraId="0CD50BAF" w14:textId="77777777" w:rsidR="00CD29DA" w:rsidRDefault="00823A7F">
      <w:pPr>
        <w:shd w:val="clear" w:color="auto" w:fill="FFFFFF"/>
        <w:spacing w:after="0"/>
        <w:rPr>
          <w:rFonts w:ascii="Calibri" w:eastAsia="Calibri" w:hAnsi="Calibri" w:cs="Calibri"/>
        </w:rPr>
      </w:pPr>
      <w:r>
        <w:rPr>
          <w:rFonts w:ascii="Calibri" w:eastAsia="Calibri" w:hAnsi="Calibri" w:cs="Calibri"/>
          <w:b/>
        </w:rPr>
        <w:t>Agile (scrum) model for our project:</w:t>
      </w:r>
      <w:r>
        <w:rPr>
          <w:rFonts w:ascii="Calibri" w:eastAsia="Calibri" w:hAnsi="Calibri" w:cs="Calibri"/>
        </w:rPr>
        <w:t xml:space="preserve"> </w:t>
      </w:r>
    </w:p>
    <w:p w14:paraId="0CD50BB0"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 </w:t>
      </w:r>
    </w:p>
    <w:p w14:paraId="0CD50BB1"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Having the pros and cons of the above process models in front, and analyzing the requirements and environment of our project, Agile (Scrum) model suits well in this scope. As the model provides the gap for changes in the requirements list, it will help us to better develop and incorporate changes at later stages in the development phase. </w:t>
      </w:r>
    </w:p>
    <w:p w14:paraId="0CD50BB2" w14:textId="77777777" w:rsidR="00CD29DA" w:rsidRDefault="00823A7F">
      <w:pPr>
        <w:shd w:val="clear" w:color="auto" w:fill="FFFFFF"/>
        <w:spacing w:after="0"/>
        <w:rPr>
          <w:rFonts w:ascii="Calibri" w:eastAsia="Calibri" w:hAnsi="Calibri" w:cs="Calibri"/>
        </w:rPr>
      </w:pPr>
      <w:r>
        <w:rPr>
          <w:rFonts w:ascii="Calibri" w:eastAsia="Calibri" w:hAnsi="Calibri" w:cs="Calibri"/>
        </w:rPr>
        <w:lastRenderedPageBreak/>
        <w:t xml:space="preserve"> </w:t>
      </w:r>
    </w:p>
    <w:p w14:paraId="0CD50BB3"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 </w:t>
      </w:r>
    </w:p>
    <w:p w14:paraId="0CD50BB4" w14:textId="77777777" w:rsidR="00CD29DA" w:rsidRDefault="00823A7F">
      <w:pPr>
        <w:shd w:val="clear" w:color="auto" w:fill="FFFFFF"/>
        <w:spacing w:after="0"/>
        <w:rPr>
          <w:rFonts w:ascii="Calibri" w:eastAsia="Calibri" w:hAnsi="Calibri" w:cs="Calibri"/>
        </w:rPr>
      </w:pPr>
      <w:r>
        <w:rPr>
          <w:rFonts w:ascii="Calibri" w:eastAsia="Calibri" w:hAnsi="Calibri" w:cs="Calibri"/>
        </w:rPr>
        <w:t xml:space="preserve"> </w:t>
      </w:r>
    </w:p>
    <w:p w14:paraId="0CD50BB5" w14:textId="77777777" w:rsidR="00CD29DA" w:rsidRDefault="00823A7F">
      <w:pPr>
        <w:shd w:val="clear" w:color="auto" w:fill="FFFFFF"/>
        <w:spacing w:after="0"/>
        <w:rPr>
          <w:rFonts w:ascii="Calibri" w:eastAsia="Calibri" w:hAnsi="Calibri" w:cs="Calibri"/>
        </w:rPr>
      </w:pPr>
      <w:r>
        <w:rPr>
          <w:rFonts w:ascii="Calibri" w:eastAsia="Calibri" w:hAnsi="Calibri" w:cs="Calibri"/>
          <w:b/>
        </w:rPr>
        <w:t>Reasoning:</w:t>
      </w:r>
      <w:r>
        <w:rPr>
          <w:rFonts w:ascii="Calibri" w:eastAsia="Calibri" w:hAnsi="Calibri" w:cs="Calibri"/>
        </w:rPr>
        <w:t xml:space="preserve"> </w:t>
      </w:r>
    </w:p>
    <w:p w14:paraId="0CD50BB6" w14:textId="77777777" w:rsidR="00CD29DA" w:rsidRDefault="00823A7F">
      <w:pPr>
        <w:shd w:val="clear" w:color="auto" w:fill="FFFFFF"/>
        <w:spacing w:after="200"/>
        <w:rPr>
          <w:rFonts w:ascii="Calibri" w:eastAsia="Calibri" w:hAnsi="Calibri" w:cs="Calibri"/>
        </w:rPr>
      </w:pPr>
      <w:r>
        <w:rPr>
          <w:rFonts w:ascii="Calibri" w:eastAsia="Calibri" w:hAnsi="Calibri" w:cs="Calibri"/>
        </w:rPr>
        <w:t xml:space="preserve"> </w:t>
      </w:r>
    </w:p>
    <w:p w14:paraId="0CD50BB7" w14:textId="77777777" w:rsidR="00CD29DA" w:rsidRDefault="00823A7F">
      <w:pPr>
        <w:shd w:val="clear" w:color="auto" w:fill="FFFFFF"/>
        <w:spacing w:after="200"/>
        <w:rPr>
          <w:rFonts w:ascii="Calibri" w:eastAsia="Calibri" w:hAnsi="Calibri" w:cs="Calibri"/>
        </w:rPr>
      </w:pPr>
      <w:r>
        <w:rPr>
          <w:rFonts w:ascii="Calibri" w:eastAsia="Calibri" w:hAnsi="Calibri" w:cs="Calibri"/>
        </w:rPr>
        <w:t xml:space="preserve"> While keeping the project context in mind, and the development environment in front, the following points resonate more to the Agile (Scrum) development model. </w:t>
      </w:r>
    </w:p>
    <w:p w14:paraId="0CD50BB8" w14:textId="77777777" w:rsidR="00CD29DA" w:rsidRDefault="00823A7F">
      <w:pPr>
        <w:shd w:val="clear" w:color="auto" w:fill="FFFFFF"/>
        <w:spacing w:after="200"/>
        <w:rPr>
          <w:rFonts w:ascii="Calibri" w:eastAsia="Calibri" w:hAnsi="Calibri" w:cs="Calibri"/>
        </w:rPr>
      </w:pPr>
      <w:r>
        <w:rPr>
          <w:rFonts w:ascii="Calibri" w:eastAsia="Calibri" w:hAnsi="Calibri" w:cs="Calibri"/>
        </w:rPr>
        <w:t xml:space="preserve"> </w:t>
      </w:r>
    </w:p>
    <w:p w14:paraId="0CD50BB9" w14:textId="77777777" w:rsidR="00CD29DA" w:rsidRDefault="00823A7F">
      <w:pPr>
        <w:numPr>
          <w:ilvl w:val="0"/>
          <w:numId w:val="201"/>
        </w:numPr>
        <w:spacing w:after="0"/>
        <w:ind w:left="1080"/>
        <w:jc w:val="left"/>
        <w:rPr>
          <w:rFonts w:ascii="Calibri" w:eastAsia="Calibri" w:hAnsi="Calibri" w:cs="Calibri"/>
          <w:sz w:val="22"/>
          <w:szCs w:val="22"/>
        </w:rPr>
        <w:pPrChange w:id="333" w:author="Other Author" w:date="2025-05-19T04:59:00Z">
          <w:pPr>
            <w:numPr>
              <w:numId w:val="93"/>
            </w:numPr>
            <w:spacing w:after="0"/>
            <w:ind w:left="1080" w:hanging="360"/>
            <w:jc w:val="left"/>
          </w:pPr>
        </w:pPrChange>
      </w:pPr>
      <w:r>
        <w:rPr>
          <w:rFonts w:ascii="Calibri" w:eastAsia="Calibri" w:hAnsi="Calibri" w:cs="Calibri"/>
          <w:sz w:val="22"/>
          <w:szCs w:val="22"/>
        </w:rPr>
        <w:t xml:space="preserve">As our project has a limited budget and time constraints, there could be a high potential loss in case of bugs or issues found in the system. Thus, the Agile model suits best due to early testing features. </w:t>
      </w:r>
    </w:p>
    <w:p w14:paraId="0CD50BBA" w14:textId="77777777" w:rsidR="00CD29DA" w:rsidRDefault="00823A7F">
      <w:pPr>
        <w:numPr>
          <w:ilvl w:val="0"/>
          <w:numId w:val="213"/>
        </w:numPr>
        <w:spacing w:after="0"/>
        <w:ind w:left="1080"/>
        <w:jc w:val="left"/>
        <w:rPr>
          <w:rFonts w:ascii="Calibri" w:eastAsia="Calibri" w:hAnsi="Calibri" w:cs="Calibri"/>
          <w:sz w:val="22"/>
          <w:szCs w:val="22"/>
        </w:rPr>
        <w:pPrChange w:id="334" w:author="Other Author" w:date="2025-05-19T04:59:00Z">
          <w:pPr>
            <w:numPr>
              <w:numId w:val="105"/>
            </w:numPr>
            <w:spacing w:after="0"/>
            <w:ind w:left="1080" w:hanging="360"/>
            <w:jc w:val="left"/>
          </w:pPr>
        </w:pPrChange>
      </w:pPr>
      <w:r>
        <w:rPr>
          <w:rFonts w:ascii="Calibri" w:eastAsia="Calibri" w:hAnsi="Calibri" w:cs="Calibri"/>
          <w:sz w:val="22"/>
          <w:szCs w:val="22"/>
        </w:rPr>
        <w:t xml:space="preserve">The development team is medium skilled developers but are capable of learning and incorporating changes effectively. </w:t>
      </w:r>
    </w:p>
    <w:p w14:paraId="0CD50BBB" w14:textId="77777777" w:rsidR="00CD29DA" w:rsidRDefault="00823A7F">
      <w:pPr>
        <w:numPr>
          <w:ilvl w:val="0"/>
          <w:numId w:val="159"/>
        </w:numPr>
        <w:spacing w:after="0"/>
        <w:ind w:left="1080"/>
        <w:jc w:val="left"/>
        <w:rPr>
          <w:rFonts w:ascii="Calibri" w:eastAsia="Calibri" w:hAnsi="Calibri" w:cs="Calibri"/>
          <w:sz w:val="22"/>
          <w:szCs w:val="22"/>
        </w:rPr>
        <w:pPrChange w:id="335" w:author="Other Author" w:date="2025-05-19T04:59:00Z">
          <w:pPr>
            <w:numPr>
              <w:numId w:val="51"/>
            </w:numPr>
            <w:spacing w:after="0"/>
            <w:ind w:left="1080" w:hanging="360"/>
            <w:jc w:val="left"/>
          </w:pPr>
        </w:pPrChange>
      </w:pPr>
      <w:r>
        <w:rPr>
          <w:rFonts w:ascii="Calibri" w:eastAsia="Calibri" w:hAnsi="Calibri" w:cs="Calibri"/>
          <w:sz w:val="22"/>
          <w:szCs w:val="22"/>
        </w:rPr>
        <w:t xml:space="preserve">The team size is less (5), which makes it effective for meetings (Agile model). </w:t>
      </w:r>
    </w:p>
    <w:p w14:paraId="0CD50BBC" w14:textId="77777777" w:rsidR="00CD29DA" w:rsidRDefault="00823A7F">
      <w:pPr>
        <w:numPr>
          <w:ilvl w:val="0"/>
          <w:numId w:val="137"/>
        </w:numPr>
        <w:spacing w:after="0"/>
        <w:ind w:left="1080"/>
        <w:jc w:val="left"/>
        <w:rPr>
          <w:rFonts w:ascii="Calibri" w:eastAsia="Calibri" w:hAnsi="Calibri" w:cs="Calibri"/>
          <w:sz w:val="22"/>
          <w:szCs w:val="22"/>
        </w:rPr>
        <w:pPrChange w:id="336" w:author="Other Author" w:date="2025-05-19T04:59:00Z">
          <w:pPr>
            <w:numPr>
              <w:numId w:val="29"/>
            </w:numPr>
            <w:spacing w:after="0"/>
            <w:ind w:left="1080" w:hanging="360"/>
            <w:jc w:val="left"/>
          </w:pPr>
        </w:pPrChange>
      </w:pPr>
      <w:r>
        <w:rPr>
          <w:rFonts w:ascii="Calibri" w:eastAsia="Calibri" w:hAnsi="Calibri" w:cs="Calibri"/>
          <w:sz w:val="22"/>
          <w:szCs w:val="22"/>
        </w:rPr>
        <w:t xml:space="preserve">The organization culture is adaptive to change which makes it suitable for the Agile model. </w:t>
      </w:r>
    </w:p>
    <w:p w14:paraId="0CD50BBD" w14:textId="77777777" w:rsidR="00CD29DA" w:rsidRDefault="00823A7F">
      <w:pPr>
        <w:numPr>
          <w:ilvl w:val="0"/>
          <w:numId w:val="146"/>
        </w:numPr>
        <w:spacing w:after="0"/>
        <w:ind w:left="1080"/>
        <w:jc w:val="left"/>
        <w:rPr>
          <w:rFonts w:ascii="Calibri" w:eastAsia="Calibri" w:hAnsi="Calibri" w:cs="Calibri"/>
          <w:sz w:val="22"/>
          <w:szCs w:val="22"/>
        </w:rPr>
        <w:pPrChange w:id="337" w:author="Other Author" w:date="2025-05-19T04:59:00Z">
          <w:pPr>
            <w:numPr>
              <w:numId w:val="38"/>
            </w:numPr>
            <w:spacing w:after="0"/>
            <w:ind w:left="1080" w:hanging="360"/>
            <w:jc w:val="left"/>
          </w:pPr>
        </w:pPrChange>
      </w:pPr>
      <w:r>
        <w:rPr>
          <w:rFonts w:ascii="Calibri" w:eastAsia="Calibri" w:hAnsi="Calibri" w:cs="Calibri"/>
          <w:sz w:val="22"/>
          <w:szCs w:val="22"/>
        </w:rPr>
        <w:t xml:space="preserve">As the course project requires prototype releases, and the project needs to be tested well before the final deadlines, the agile model gives the space for early software release. </w:t>
      </w:r>
    </w:p>
    <w:p w14:paraId="0CD50BBE" w14:textId="77777777" w:rsidR="00CD29DA" w:rsidRDefault="00823A7F">
      <w:pPr>
        <w:numPr>
          <w:ilvl w:val="0"/>
          <w:numId w:val="194"/>
        </w:numPr>
        <w:spacing w:after="0"/>
        <w:ind w:left="1080"/>
        <w:jc w:val="left"/>
        <w:rPr>
          <w:rFonts w:ascii="Calibri" w:eastAsia="Calibri" w:hAnsi="Calibri" w:cs="Calibri"/>
          <w:sz w:val="22"/>
          <w:szCs w:val="22"/>
        </w:rPr>
        <w:pPrChange w:id="338" w:author="Other Author" w:date="2025-05-19T04:59:00Z">
          <w:pPr>
            <w:numPr>
              <w:numId w:val="86"/>
            </w:numPr>
            <w:spacing w:after="0"/>
            <w:ind w:left="1080" w:hanging="360"/>
            <w:jc w:val="left"/>
          </w:pPr>
        </w:pPrChange>
      </w:pPr>
      <w:r>
        <w:rPr>
          <w:rFonts w:ascii="Calibri" w:eastAsia="Calibri" w:hAnsi="Calibri" w:cs="Calibri"/>
          <w:sz w:val="22"/>
          <w:szCs w:val="22"/>
        </w:rPr>
        <w:t xml:space="preserve">Also, the biweekly meetings with the project supervisors and keeping them in loop, helps the development team not lose track and continue smoothly. </w:t>
      </w:r>
    </w:p>
    <w:p w14:paraId="0CD50BBF" w14:textId="77777777" w:rsidR="00CD29DA" w:rsidRDefault="00823A7F">
      <w:pPr>
        <w:shd w:val="clear" w:color="auto" w:fill="FFFFFF"/>
        <w:spacing w:after="200"/>
        <w:rPr>
          <w:rFonts w:ascii="Calibri" w:eastAsia="Calibri" w:hAnsi="Calibri" w:cs="Calibri"/>
        </w:rPr>
      </w:pPr>
      <w:r>
        <w:rPr>
          <w:rFonts w:ascii="Calibri" w:eastAsia="Calibri" w:hAnsi="Calibri" w:cs="Calibri"/>
        </w:rPr>
        <w:t>The above points about the team environment and project requirements resonate with the agile development model, which makes it best suited for the project scope</w:t>
      </w:r>
    </w:p>
    <w:p w14:paraId="0CD50BC0" w14:textId="77777777" w:rsidR="00CD29DA" w:rsidRDefault="00CD29DA"/>
    <w:p w14:paraId="0CD50BC1" w14:textId="77777777" w:rsidR="00CD29DA" w:rsidRDefault="00CD29DA"/>
    <w:p w14:paraId="0CD50BC2" w14:textId="77777777" w:rsidR="00CD29DA" w:rsidRDefault="00823A7F">
      <w:pPr>
        <w:pStyle w:val="Heading2"/>
        <w:numPr>
          <w:ilvl w:val="0"/>
          <w:numId w:val="165"/>
        </w:numPr>
        <w:pPrChange w:id="339" w:author="Other Author" w:date="2025-05-19T04:59:00Z">
          <w:pPr>
            <w:pStyle w:val="Heading2"/>
            <w:numPr>
              <w:numId w:val="57"/>
            </w:numPr>
            <w:ind w:left="360" w:hanging="360"/>
          </w:pPr>
        </w:pPrChange>
      </w:pPr>
      <w:bookmarkStart w:id="340" w:name="_lrxqths0au6o" w:colFirst="0" w:colLast="0"/>
      <w:bookmarkEnd w:id="340"/>
      <w:r>
        <w:t>Gantt Chart</w:t>
      </w:r>
    </w:p>
    <w:p w14:paraId="0CD50BC3" w14:textId="77777777" w:rsidR="00CD29DA" w:rsidRDefault="00CD29DA">
      <w:pPr>
        <w:pStyle w:val="Heading1"/>
        <w:ind w:left="432"/>
        <w:jc w:val="left"/>
        <w:rPr>
          <w:rFonts w:ascii="Calibri" w:eastAsia="Calibri" w:hAnsi="Calibri" w:cs="Calibri"/>
        </w:rPr>
      </w:pPr>
    </w:p>
    <w:p w14:paraId="0CD50BC4" w14:textId="77777777" w:rsidR="00CD29DA" w:rsidRDefault="00823A7F">
      <w:r>
        <w:t xml:space="preserve">Draw a Gantt chart that illustrates your project’s schedule. The Gantt chart should show at least the following. </w:t>
      </w:r>
    </w:p>
    <w:p w14:paraId="0CD50BC5" w14:textId="77777777" w:rsidR="00CD29DA" w:rsidRDefault="00823A7F">
      <w:pPr>
        <w:numPr>
          <w:ilvl w:val="0"/>
          <w:numId w:val="170"/>
        </w:numPr>
        <w:pBdr>
          <w:top w:val="nil"/>
          <w:left w:val="nil"/>
          <w:bottom w:val="nil"/>
          <w:right w:val="nil"/>
          <w:between w:val="nil"/>
        </w:pBdr>
        <w:spacing w:after="0" w:line="276" w:lineRule="auto"/>
        <w:jc w:val="left"/>
        <w:pPrChange w:id="341" w:author="Other Author" w:date="2025-05-19T04:59:00Z">
          <w:pPr>
            <w:numPr>
              <w:numId w:val="62"/>
            </w:numPr>
            <w:pBdr>
              <w:top w:val="nil"/>
              <w:left w:val="nil"/>
              <w:bottom w:val="nil"/>
              <w:right w:val="nil"/>
              <w:between w:val="nil"/>
            </w:pBdr>
            <w:spacing w:after="0" w:line="276" w:lineRule="auto"/>
            <w:ind w:left="1203" w:hanging="360"/>
            <w:jc w:val="left"/>
          </w:pPr>
        </w:pPrChange>
      </w:pPr>
      <w:r>
        <w:rPr>
          <w:color w:val="000000"/>
        </w:rPr>
        <w:lastRenderedPageBreak/>
        <w:t>Tasks (tasks should not be too small or too large)</w:t>
      </w:r>
    </w:p>
    <w:p w14:paraId="0CD50BC6" w14:textId="77777777" w:rsidR="00CD29DA" w:rsidRDefault="00823A7F">
      <w:pPr>
        <w:numPr>
          <w:ilvl w:val="0"/>
          <w:numId w:val="170"/>
        </w:numPr>
        <w:pBdr>
          <w:top w:val="nil"/>
          <w:left w:val="nil"/>
          <w:bottom w:val="nil"/>
          <w:right w:val="nil"/>
          <w:between w:val="nil"/>
        </w:pBdr>
        <w:spacing w:after="0" w:line="276" w:lineRule="auto"/>
        <w:jc w:val="left"/>
        <w:pPrChange w:id="342" w:author="Other Author" w:date="2025-05-19T04:59:00Z">
          <w:pPr>
            <w:numPr>
              <w:numId w:val="62"/>
            </w:numPr>
            <w:pBdr>
              <w:top w:val="nil"/>
              <w:left w:val="nil"/>
              <w:bottom w:val="nil"/>
              <w:right w:val="nil"/>
              <w:between w:val="nil"/>
            </w:pBdr>
            <w:spacing w:after="0" w:line="276" w:lineRule="auto"/>
            <w:ind w:left="1203" w:hanging="360"/>
            <w:jc w:val="left"/>
          </w:pPr>
        </w:pPrChange>
      </w:pPr>
      <w:r>
        <w:rPr>
          <w:color w:val="000000"/>
        </w:rPr>
        <w:t>Duration (in weeks)</w:t>
      </w:r>
    </w:p>
    <w:p w14:paraId="0CD50BC7" w14:textId="77777777" w:rsidR="00CD29DA" w:rsidRDefault="00823A7F">
      <w:pPr>
        <w:numPr>
          <w:ilvl w:val="0"/>
          <w:numId w:val="170"/>
        </w:numPr>
        <w:pBdr>
          <w:top w:val="nil"/>
          <w:left w:val="nil"/>
          <w:bottom w:val="nil"/>
          <w:right w:val="nil"/>
          <w:between w:val="nil"/>
        </w:pBdr>
        <w:spacing w:after="0" w:line="276" w:lineRule="auto"/>
        <w:jc w:val="left"/>
        <w:pPrChange w:id="343" w:author="Other Author" w:date="2025-05-19T04:59:00Z">
          <w:pPr>
            <w:numPr>
              <w:numId w:val="62"/>
            </w:numPr>
            <w:pBdr>
              <w:top w:val="nil"/>
              <w:left w:val="nil"/>
              <w:bottom w:val="nil"/>
              <w:right w:val="nil"/>
              <w:between w:val="nil"/>
            </w:pBdr>
            <w:spacing w:after="0" w:line="276" w:lineRule="auto"/>
            <w:ind w:left="1203" w:hanging="360"/>
            <w:jc w:val="left"/>
          </w:pPr>
        </w:pPrChange>
      </w:pPr>
      <w:r>
        <w:rPr>
          <w:color w:val="000000"/>
        </w:rPr>
        <w:t>Milestones</w:t>
      </w:r>
    </w:p>
    <w:p w14:paraId="0CD50BC8" w14:textId="77777777" w:rsidR="00CD29DA" w:rsidRDefault="00823A7F">
      <w:pPr>
        <w:numPr>
          <w:ilvl w:val="0"/>
          <w:numId w:val="170"/>
        </w:numPr>
        <w:pBdr>
          <w:top w:val="nil"/>
          <w:left w:val="nil"/>
          <w:bottom w:val="nil"/>
          <w:right w:val="nil"/>
          <w:between w:val="nil"/>
        </w:pBdr>
        <w:spacing w:after="200" w:line="276" w:lineRule="auto"/>
        <w:jc w:val="left"/>
        <w:pPrChange w:id="344" w:author="Other Author" w:date="2025-05-19T04:59:00Z">
          <w:pPr>
            <w:numPr>
              <w:numId w:val="62"/>
            </w:numPr>
            <w:pBdr>
              <w:top w:val="nil"/>
              <w:left w:val="nil"/>
              <w:bottom w:val="nil"/>
              <w:right w:val="nil"/>
              <w:between w:val="nil"/>
            </w:pBdr>
            <w:spacing w:after="200" w:line="276" w:lineRule="auto"/>
            <w:ind w:left="1203" w:hanging="360"/>
            <w:jc w:val="left"/>
          </w:pPr>
        </w:pPrChange>
      </w:pPr>
      <w:r>
        <w:rPr>
          <w:color w:val="000000"/>
        </w:rPr>
        <w:t xml:space="preserve">Team </w:t>
      </w:r>
      <w:r>
        <w:t>members</w:t>
      </w:r>
      <w:r>
        <w:rPr>
          <w:color w:val="000000"/>
        </w:rPr>
        <w:t xml:space="preserve"> who have worked on each task.</w:t>
      </w:r>
    </w:p>
    <w:p w14:paraId="0CD50BC9" w14:textId="77777777" w:rsidR="00CD29DA" w:rsidRDefault="00CD29DA">
      <w:pPr>
        <w:pBdr>
          <w:top w:val="nil"/>
          <w:left w:val="nil"/>
          <w:bottom w:val="nil"/>
          <w:right w:val="nil"/>
          <w:between w:val="nil"/>
        </w:pBdr>
        <w:spacing w:after="200" w:line="276" w:lineRule="auto"/>
        <w:jc w:val="left"/>
      </w:pPr>
    </w:p>
    <w:p w14:paraId="0CD50BCA" w14:textId="77777777" w:rsidR="00CD29DA" w:rsidRDefault="00823A7F">
      <w:pPr>
        <w:spacing w:after="0"/>
        <w:jc w:val="center"/>
      </w:pPr>
      <w:r>
        <w:rPr>
          <w:noProof/>
        </w:rPr>
        <w:drawing>
          <wp:inline distT="114300" distB="114300" distL="114300" distR="114300" wp14:anchorId="0CD50DC5" wp14:editId="0CD50DC6">
            <wp:extent cx="5943600" cy="4191000"/>
            <wp:effectExtent l="0" t="0" r="0" b="0"/>
            <wp:docPr id="21" name="image22.png" descr="Picture 1, Picture"/>
            <wp:cNvGraphicFramePr/>
            <a:graphic xmlns:a="http://schemas.openxmlformats.org/drawingml/2006/main">
              <a:graphicData uri="http://schemas.openxmlformats.org/drawingml/2006/picture">
                <pic:pic xmlns:pic="http://schemas.openxmlformats.org/drawingml/2006/picture">
                  <pic:nvPicPr>
                    <pic:cNvPr id="0" name="image22.png" descr="Picture 1, Picture"/>
                    <pic:cNvPicPr preferRelativeResize="0"/>
                  </pic:nvPicPr>
                  <pic:blipFill>
                    <a:blip r:embed="rId24"/>
                    <a:srcRect/>
                    <a:stretch>
                      <a:fillRect/>
                    </a:stretch>
                  </pic:blipFill>
                  <pic:spPr>
                    <a:xfrm>
                      <a:off x="0" y="0"/>
                      <a:ext cx="5943600" cy="4191000"/>
                    </a:xfrm>
                    <a:prstGeom prst="rect">
                      <a:avLst/>
                    </a:prstGeom>
                    <a:ln/>
                  </pic:spPr>
                </pic:pic>
              </a:graphicData>
            </a:graphic>
          </wp:inline>
        </w:drawing>
      </w:r>
    </w:p>
    <w:p w14:paraId="0CD50BCB" w14:textId="77777777" w:rsidR="00CD29DA" w:rsidRDefault="00CD29DA">
      <w:pPr>
        <w:pStyle w:val="Heading1"/>
        <w:rPr>
          <w:rFonts w:ascii="Calibri" w:eastAsia="Calibri" w:hAnsi="Calibri" w:cs="Calibri"/>
          <w:sz w:val="24"/>
          <w:szCs w:val="24"/>
        </w:rPr>
      </w:pPr>
    </w:p>
    <w:p w14:paraId="0CD50BCC" w14:textId="77777777" w:rsidR="00CD29DA" w:rsidRDefault="00823A7F">
      <w:pPr>
        <w:pStyle w:val="Heading1"/>
        <w:numPr>
          <w:ilvl w:val="0"/>
          <w:numId w:val="172"/>
        </w:numPr>
        <w:pPrChange w:id="345" w:author="Other Author" w:date="2025-05-19T04:59:00Z">
          <w:pPr>
            <w:pStyle w:val="Heading1"/>
            <w:numPr>
              <w:numId w:val="64"/>
            </w:numPr>
            <w:ind w:left="360" w:hanging="360"/>
          </w:pPr>
        </w:pPrChange>
      </w:pPr>
      <w:r>
        <w:t>Database Design and Web Services</w:t>
      </w:r>
    </w:p>
    <w:p w14:paraId="0CD50BCD" w14:textId="77777777" w:rsidR="00CD29DA" w:rsidRDefault="00823A7F">
      <w:r>
        <w:t>We used</w:t>
      </w:r>
      <w:r>
        <w:rPr>
          <w:b/>
        </w:rPr>
        <w:t xml:space="preserve"> MongoDB</w:t>
      </w:r>
      <w:r>
        <w:t xml:space="preserve">, a popular NoSQL database that stores data in a flexible, JSON-like format called documents. Unlike traditional relational databases, MongoDB does not require a fixed schema, making it ideal for applications that handle diverse or evolving data structures. Along with this, we used </w:t>
      </w:r>
      <w:r>
        <w:rPr>
          <w:b/>
        </w:rPr>
        <w:t xml:space="preserve">Mongoose </w:t>
      </w:r>
      <w:r>
        <w:t xml:space="preserve">to make our models more readable. </w:t>
      </w:r>
    </w:p>
    <w:p w14:paraId="0CD50BCE" w14:textId="77777777" w:rsidR="00CD29DA" w:rsidRDefault="00823A7F">
      <w:pPr>
        <w:pStyle w:val="Heading2"/>
        <w:numPr>
          <w:ilvl w:val="0"/>
          <w:numId w:val="166"/>
        </w:numPr>
        <w:pPrChange w:id="346" w:author="Other Author" w:date="2025-05-19T04:59:00Z">
          <w:pPr>
            <w:pStyle w:val="Heading2"/>
            <w:numPr>
              <w:numId w:val="58"/>
            </w:numPr>
            <w:ind w:left="360" w:hanging="360"/>
          </w:pPr>
        </w:pPrChange>
      </w:pPr>
      <w:r>
        <w:lastRenderedPageBreak/>
        <w:t>Database Design</w:t>
      </w:r>
    </w:p>
    <w:p w14:paraId="0CD50BCF" w14:textId="77777777" w:rsidR="00CD29DA" w:rsidRDefault="00823A7F">
      <w:pPr>
        <w:ind w:left="360"/>
      </w:pPr>
      <w:r>
        <w:rPr>
          <w:noProof/>
        </w:rPr>
        <w:drawing>
          <wp:inline distT="114300" distB="114300" distL="114300" distR="114300" wp14:anchorId="0CD50DC7" wp14:editId="0CD50DC8">
            <wp:extent cx="5943600" cy="41910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943600" cy="4191000"/>
                    </a:xfrm>
                    <a:prstGeom prst="rect">
                      <a:avLst/>
                    </a:prstGeom>
                    <a:ln/>
                  </pic:spPr>
                </pic:pic>
              </a:graphicData>
            </a:graphic>
          </wp:inline>
        </w:drawing>
      </w:r>
    </w:p>
    <w:p w14:paraId="0CD50BD0" w14:textId="77777777" w:rsidR="00CD29DA" w:rsidRDefault="00823A7F">
      <w:pPr>
        <w:spacing w:line="276" w:lineRule="auto"/>
        <w:rPr>
          <w:b/>
          <w:sz w:val="27"/>
          <w:szCs w:val="27"/>
        </w:rPr>
      </w:pPr>
      <w:r>
        <w:rPr>
          <w:b/>
          <w:sz w:val="27"/>
          <w:szCs w:val="27"/>
        </w:rPr>
        <w:t>User: stores information about each user in the system.</w:t>
      </w:r>
    </w:p>
    <w:p w14:paraId="0CD50BD1" w14:textId="77777777" w:rsidR="00CD29DA" w:rsidRDefault="00823A7F">
      <w:pPr>
        <w:numPr>
          <w:ilvl w:val="0"/>
          <w:numId w:val="123"/>
        </w:numPr>
        <w:spacing w:before="240" w:after="0" w:line="276" w:lineRule="auto"/>
        <w:jc w:val="left"/>
        <w:pPrChange w:id="347" w:author="Other Author" w:date="2025-05-19T04:59:00Z">
          <w:pPr>
            <w:numPr>
              <w:numId w:val="15"/>
            </w:numPr>
            <w:spacing w:before="240" w:after="0" w:line="276" w:lineRule="auto"/>
            <w:ind w:left="720" w:hanging="360"/>
            <w:jc w:val="left"/>
          </w:pPr>
        </w:pPrChange>
      </w:pPr>
      <w:r>
        <w:rPr>
          <w:b/>
        </w:rPr>
        <w:t>Username</w:t>
      </w:r>
      <w:r>
        <w:t>: unique identifier for the user.</w:t>
      </w:r>
    </w:p>
    <w:p w14:paraId="0CD50BD2" w14:textId="77777777" w:rsidR="00CD29DA" w:rsidRDefault="00823A7F">
      <w:pPr>
        <w:numPr>
          <w:ilvl w:val="0"/>
          <w:numId w:val="123"/>
        </w:numPr>
        <w:spacing w:after="0" w:line="276" w:lineRule="auto"/>
        <w:jc w:val="left"/>
        <w:pPrChange w:id="348" w:author="Other Author" w:date="2025-05-19T04:59:00Z">
          <w:pPr>
            <w:numPr>
              <w:numId w:val="15"/>
            </w:numPr>
            <w:spacing w:after="0" w:line="276" w:lineRule="auto"/>
            <w:ind w:left="720" w:hanging="360"/>
            <w:jc w:val="left"/>
          </w:pPr>
        </w:pPrChange>
      </w:pPr>
      <w:r>
        <w:rPr>
          <w:b/>
        </w:rPr>
        <w:t>Email</w:t>
      </w:r>
      <w:r>
        <w:t>: email address for login, notifications, and profile reference.</w:t>
      </w:r>
    </w:p>
    <w:p w14:paraId="0CD50BD3" w14:textId="77777777" w:rsidR="00CD29DA" w:rsidRDefault="00823A7F">
      <w:pPr>
        <w:numPr>
          <w:ilvl w:val="0"/>
          <w:numId w:val="123"/>
        </w:numPr>
        <w:spacing w:after="0" w:line="276" w:lineRule="auto"/>
        <w:jc w:val="left"/>
        <w:pPrChange w:id="349" w:author="Other Author" w:date="2025-05-19T04:59:00Z">
          <w:pPr>
            <w:numPr>
              <w:numId w:val="15"/>
            </w:numPr>
            <w:spacing w:after="0" w:line="276" w:lineRule="auto"/>
            <w:ind w:left="720" w:hanging="360"/>
            <w:jc w:val="left"/>
          </w:pPr>
        </w:pPrChange>
      </w:pPr>
      <w:r>
        <w:rPr>
          <w:b/>
        </w:rPr>
        <w:t>Password</w:t>
      </w:r>
      <w:r>
        <w:t>: stores the encrypted password for authentication.</w:t>
      </w:r>
    </w:p>
    <w:p w14:paraId="0CD50BD4" w14:textId="77777777" w:rsidR="00CD29DA" w:rsidRDefault="00823A7F">
      <w:pPr>
        <w:numPr>
          <w:ilvl w:val="0"/>
          <w:numId w:val="123"/>
        </w:numPr>
        <w:spacing w:after="0" w:line="276" w:lineRule="auto"/>
        <w:jc w:val="left"/>
        <w:pPrChange w:id="350" w:author="Other Author" w:date="2025-05-19T04:59:00Z">
          <w:pPr>
            <w:numPr>
              <w:numId w:val="15"/>
            </w:numPr>
            <w:spacing w:after="0" w:line="276" w:lineRule="auto"/>
            <w:ind w:left="720" w:hanging="360"/>
            <w:jc w:val="left"/>
          </w:pPr>
        </w:pPrChange>
      </w:pPr>
      <w:r>
        <w:rPr>
          <w:b/>
        </w:rPr>
        <w:t>Role</w:t>
      </w:r>
      <w:r>
        <w:t>: defines the user's role (e.g., admin, customer, hotel manager).</w:t>
      </w:r>
    </w:p>
    <w:p w14:paraId="0CD50BD5" w14:textId="77777777" w:rsidR="00CD29DA" w:rsidRDefault="00823A7F">
      <w:pPr>
        <w:numPr>
          <w:ilvl w:val="0"/>
          <w:numId w:val="123"/>
        </w:numPr>
        <w:spacing w:after="0" w:line="276" w:lineRule="auto"/>
        <w:jc w:val="left"/>
        <w:pPrChange w:id="351" w:author="Other Author" w:date="2025-05-19T04:59:00Z">
          <w:pPr>
            <w:numPr>
              <w:numId w:val="15"/>
            </w:numPr>
            <w:spacing w:after="0" w:line="276" w:lineRule="auto"/>
            <w:ind w:left="720" w:hanging="360"/>
            <w:jc w:val="left"/>
          </w:pPr>
        </w:pPrChange>
      </w:pPr>
      <w:r>
        <w:rPr>
          <w:b/>
        </w:rPr>
        <w:t>Hotel_id</w:t>
      </w:r>
      <w:r>
        <w:t>: if applicable, links the user to a specific hotel (e.g., hotel manager).</w:t>
      </w:r>
    </w:p>
    <w:p w14:paraId="0CD50BD6" w14:textId="77777777" w:rsidR="00CD29DA" w:rsidRDefault="00823A7F">
      <w:pPr>
        <w:numPr>
          <w:ilvl w:val="0"/>
          <w:numId w:val="123"/>
        </w:numPr>
        <w:spacing w:after="0" w:line="276" w:lineRule="auto"/>
        <w:jc w:val="left"/>
        <w:pPrChange w:id="352" w:author="Other Author" w:date="2025-05-19T04:59:00Z">
          <w:pPr>
            <w:numPr>
              <w:numId w:val="15"/>
            </w:numPr>
            <w:spacing w:after="0" w:line="276" w:lineRule="auto"/>
            <w:ind w:left="720" w:hanging="360"/>
            <w:jc w:val="left"/>
          </w:pPr>
        </w:pPrChange>
      </w:pPr>
      <w:r>
        <w:rPr>
          <w:b/>
        </w:rPr>
        <w:t>Car_rental_company_id</w:t>
      </w:r>
      <w:r>
        <w:t>: links the user to a car rental company, if applicable.</w:t>
      </w:r>
    </w:p>
    <w:p w14:paraId="0CD50BD7" w14:textId="77777777" w:rsidR="00CD29DA" w:rsidRDefault="00823A7F">
      <w:pPr>
        <w:numPr>
          <w:ilvl w:val="0"/>
          <w:numId w:val="123"/>
        </w:numPr>
        <w:spacing w:after="0" w:line="276" w:lineRule="auto"/>
        <w:jc w:val="left"/>
        <w:pPrChange w:id="353" w:author="Other Author" w:date="2025-05-19T04:59:00Z">
          <w:pPr>
            <w:numPr>
              <w:numId w:val="15"/>
            </w:numPr>
            <w:spacing w:after="0" w:line="276" w:lineRule="auto"/>
            <w:ind w:left="720" w:hanging="360"/>
            <w:jc w:val="left"/>
          </w:pPr>
        </w:pPrChange>
      </w:pPr>
      <w:r>
        <w:rPr>
          <w:b/>
        </w:rPr>
        <w:t>Itineraries</w:t>
      </w:r>
      <w:r>
        <w:t>: list of itinerary object IDs created by the user.</w:t>
      </w:r>
    </w:p>
    <w:p w14:paraId="0CD50BD8" w14:textId="77777777" w:rsidR="00CD29DA" w:rsidRDefault="00823A7F">
      <w:pPr>
        <w:spacing w:after="0" w:line="276" w:lineRule="auto"/>
        <w:ind w:left="360"/>
        <w:jc w:val="center"/>
      </w:pPr>
      <w:r>
        <w:pict w14:anchorId="0CD50DC9">
          <v:rect id="_x0000_i1025" style="width:0;height:1.5pt" o:hralign="center" o:hrstd="t" o:hr="t" fillcolor="#a0a0a0" stroked="f"/>
        </w:pict>
      </w:r>
    </w:p>
    <w:p w14:paraId="0CD50BD9" w14:textId="77777777" w:rsidR="00CD29DA" w:rsidRDefault="00823A7F">
      <w:pPr>
        <w:spacing w:line="276" w:lineRule="auto"/>
        <w:rPr>
          <w:b/>
          <w:sz w:val="27"/>
          <w:szCs w:val="27"/>
        </w:rPr>
      </w:pPr>
      <w:r>
        <w:rPr>
          <w:b/>
          <w:sz w:val="27"/>
          <w:szCs w:val="27"/>
        </w:rPr>
        <w:t>Itinerary: user-created travel plans or schedules.</w:t>
      </w:r>
    </w:p>
    <w:p w14:paraId="0CD50BDA" w14:textId="77777777" w:rsidR="00CD29DA" w:rsidRDefault="00823A7F">
      <w:pPr>
        <w:numPr>
          <w:ilvl w:val="0"/>
          <w:numId w:val="183"/>
        </w:numPr>
        <w:spacing w:before="240" w:after="0" w:line="276" w:lineRule="auto"/>
        <w:jc w:val="left"/>
        <w:pPrChange w:id="354" w:author="Other Author" w:date="2025-05-19T04:59:00Z">
          <w:pPr>
            <w:numPr>
              <w:numId w:val="75"/>
            </w:numPr>
            <w:spacing w:before="240" w:after="0" w:line="276" w:lineRule="auto"/>
            <w:ind w:left="720" w:hanging="360"/>
            <w:jc w:val="left"/>
          </w:pPr>
        </w:pPrChange>
      </w:pPr>
      <w:r>
        <w:rPr>
          <w:b/>
        </w:rPr>
        <w:t>Name</w:t>
      </w:r>
      <w:r>
        <w:t>: title or name for the itinerary.</w:t>
      </w:r>
    </w:p>
    <w:p w14:paraId="0CD50BDB" w14:textId="77777777" w:rsidR="00CD29DA" w:rsidRDefault="00823A7F">
      <w:pPr>
        <w:numPr>
          <w:ilvl w:val="0"/>
          <w:numId w:val="183"/>
        </w:numPr>
        <w:spacing w:after="0" w:line="276" w:lineRule="auto"/>
        <w:jc w:val="left"/>
        <w:pPrChange w:id="355" w:author="Other Author" w:date="2025-05-19T04:59:00Z">
          <w:pPr>
            <w:numPr>
              <w:numId w:val="75"/>
            </w:numPr>
            <w:spacing w:after="0" w:line="276" w:lineRule="auto"/>
            <w:ind w:left="720" w:hanging="360"/>
            <w:jc w:val="left"/>
          </w:pPr>
        </w:pPrChange>
      </w:pPr>
      <w:r>
        <w:rPr>
          <w:b/>
        </w:rPr>
        <w:t>Username</w:t>
      </w:r>
      <w:r>
        <w:t>: links the itinerary to the user who created it.</w:t>
      </w:r>
    </w:p>
    <w:p w14:paraId="0CD50BDC" w14:textId="77777777" w:rsidR="00CD29DA" w:rsidRDefault="00823A7F">
      <w:pPr>
        <w:numPr>
          <w:ilvl w:val="0"/>
          <w:numId w:val="183"/>
        </w:numPr>
        <w:spacing w:after="0" w:line="276" w:lineRule="auto"/>
        <w:jc w:val="left"/>
        <w:pPrChange w:id="356" w:author="Other Author" w:date="2025-05-19T04:59:00Z">
          <w:pPr>
            <w:numPr>
              <w:numId w:val="75"/>
            </w:numPr>
            <w:spacing w:after="0" w:line="276" w:lineRule="auto"/>
            <w:ind w:left="720" w:hanging="360"/>
            <w:jc w:val="left"/>
          </w:pPr>
        </w:pPrChange>
      </w:pPr>
      <w:r>
        <w:rPr>
          <w:b/>
        </w:rPr>
        <w:t>Content</w:t>
      </w:r>
      <w:r>
        <w:t>: details or description of the itinerary.</w:t>
      </w:r>
    </w:p>
    <w:p w14:paraId="0CD50BDD" w14:textId="77777777" w:rsidR="00CD29DA" w:rsidRDefault="00823A7F">
      <w:pPr>
        <w:numPr>
          <w:ilvl w:val="0"/>
          <w:numId w:val="183"/>
        </w:numPr>
        <w:spacing w:after="0" w:line="276" w:lineRule="auto"/>
        <w:jc w:val="left"/>
        <w:pPrChange w:id="357" w:author="Other Author" w:date="2025-05-19T04:59:00Z">
          <w:pPr>
            <w:numPr>
              <w:numId w:val="75"/>
            </w:numPr>
            <w:spacing w:after="0" w:line="276" w:lineRule="auto"/>
            <w:ind w:left="720" w:hanging="360"/>
            <w:jc w:val="left"/>
          </w:pPr>
        </w:pPrChange>
      </w:pPr>
      <w:r>
        <w:rPr>
          <w:b/>
        </w:rPr>
        <w:t>Created_at</w:t>
      </w:r>
      <w:r>
        <w:t>: timestamp of when the itinerary was created.</w:t>
      </w:r>
    </w:p>
    <w:p w14:paraId="0CD50BDE" w14:textId="77777777" w:rsidR="00CD29DA" w:rsidRDefault="00823A7F">
      <w:pPr>
        <w:spacing w:after="0" w:line="276" w:lineRule="auto"/>
        <w:ind w:left="360"/>
        <w:jc w:val="center"/>
      </w:pPr>
      <w:r>
        <w:pict w14:anchorId="0CD50DCA">
          <v:rect id="_x0000_i1026" style="width:0;height:1.5pt" o:hralign="center" o:hrstd="t" o:hr="t" fillcolor="#a0a0a0" stroked="f"/>
        </w:pict>
      </w:r>
    </w:p>
    <w:p w14:paraId="0CD50BDF" w14:textId="77777777" w:rsidR="00CD29DA" w:rsidRDefault="00823A7F">
      <w:pPr>
        <w:spacing w:line="276" w:lineRule="auto"/>
        <w:rPr>
          <w:b/>
          <w:sz w:val="27"/>
          <w:szCs w:val="27"/>
        </w:rPr>
      </w:pPr>
      <w:r>
        <w:rPr>
          <w:b/>
          <w:sz w:val="27"/>
          <w:szCs w:val="27"/>
        </w:rPr>
        <w:lastRenderedPageBreak/>
        <w:t>Car rental: stores information about car rental companies.</w:t>
      </w:r>
    </w:p>
    <w:p w14:paraId="0CD50BE0" w14:textId="77777777" w:rsidR="00CD29DA" w:rsidRDefault="00823A7F">
      <w:pPr>
        <w:numPr>
          <w:ilvl w:val="0"/>
          <w:numId w:val="133"/>
        </w:numPr>
        <w:spacing w:before="240" w:after="0" w:line="276" w:lineRule="auto"/>
        <w:jc w:val="left"/>
        <w:pPrChange w:id="358" w:author="Other Author" w:date="2025-05-19T04:59:00Z">
          <w:pPr>
            <w:numPr>
              <w:numId w:val="25"/>
            </w:numPr>
            <w:spacing w:before="240" w:after="0" w:line="276" w:lineRule="auto"/>
            <w:ind w:left="720" w:hanging="360"/>
            <w:jc w:val="left"/>
          </w:pPr>
        </w:pPrChange>
      </w:pPr>
      <w:r>
        <w:rPr>
          <w:b/>
        </w:rPr>
        <w:t>Name</w:t>
      </w:r>
      <w:r>
        <w:t>: name of the car rental company.</w:t>
      </w:r>
    </w:p>
    <w:p w14:paraId="0CD50BE1" w14:textId="77777777" w:rsidR="00CD29DA" w:rsidRDefault="00823A7F">
      <w:pPr>
        <w:numPr>
          <w:ilvl w:val="0"/>
          <w:numId w:val="133"/>
        </w:numPr>
        <w:spacing w:after="0" w:line="276" w:lineRule="auto"/>
        <w:jc w:val="left"/>
        <w:pPrChange w:id="359" w:author="Other Author" w:date="2025-05-19T04:59:00Z">
          <w:pPr>
            <w:numPr>
              <w:numId w:val="25"/>
            </w:numPr>
            <w:spacing w:after="0" w:line="276" w:lineRule="auto"/>
            <w:ind w:left="720" w:hanging="360"/>
            <w:jc w:val="left"/>
          </w:pPr>
        </w:pPrChange>
      </w:pPr>
      <w:r>
        <w:rPr>
          <w:b/>
        </w:rPr>
        <w:t>Contact_email</w:t>
      </w:r>
      <w:r>
        <w:t>: email for communication.</w:t>
      </w:r>
    </w:p>
    <w:p w14:paraId="0CD50BE2" w14:textId="77777777" w:rsidR="00CD29DA" w:rsidRDefault="00823A7F">
      <w:pPr>
        <w:numPr>
          <w:ilvl w:val="0"/>
          <w:numId w:val="133"/>
        </w:numPr>
        <w:spacing w:after="0" w:line="276" w:lineRule="auto"/>
        <w:jc w:val="left"/>
        <w:pPrChange w:id="360" w:author="Other Author" w:date="2025-05-19T04:59:00Z">
          <w:pPr>
            <w:numPr>
              <w:numId w:val="25"/>
            </w:numPr>
            <w:spacing w:after="0" w:line="276" w:lineRule="auto"/>
            <w:ind w:left="720" w:hanging="360"/>
            <w:jc w:val="left"/>
          </w:pPr>
        </w:pPrChange>
      </w:pPr>
      <w:r>
        <w:rPr>
          <w:b/>
        </w:rPr>
        <w:t>Contact_phone</w:t>
      </w:r>
      <w:r>
        <w:t>: contact number for the rental service.</w:t>
      </w:r>
    </w:p>
    <w:p w14:paraId="0CD50BE3" w14:textId="77777777" w:rsidR="00CD29DA" w:rsidRDefault="00823A7F">
      <w:pPr>
        <w:numPr>
          <w:ilvl w:val="0"/>
          <w:numId w:val="133"/>
        </w:numPr>
        <w:spacing w:after="0" w:line="276" w:lineRule="auto"/>
        <w:jc w:val="left"/>
        <w:pPrChange w:id="361" w:author="Other Author" w:date="2025-05-19T04:59:00Z">
          <w:pPr>
            <w:numPr>
              <w:numId w:val="25"/>
            </w:numPr>
            <w:spacing w:after="0" w:line="276" w:lineRule="auto"/>
            <w:ind w:left="720" w:hanging="360"/>
            <w:jc w:val="left"/>
          </w:pPr>
        </w:pPrChange>
      </w:pPr>
      <w:r>
        <w:rPr>
          <w:b/>
        </w:rPr>
        <w:t>Total_cars</w:t>
      </w:r>
      <w:r>
        <w:t>: total number of cars the company owns.</w:t>
      </w:r>
    </w:p>
    <w:p w14:paraId="0CD50BE4" w14:textId="77777777" w:rsidR="00CD29DA" w:rsidRDefault="00823A7F">
      <w:pPr>
        <w:numPr>
          <w:ilvl w:val="0"/>
          <w:numId w:val="133"/>
        </w:numPr>
        <w:spacing w:after="0" w:line="276" w:lineRule="auto"/>
        <w:jc w:val="left"/>
        <w:pPrChange w:id="362" w:author="Other Author" w:date="2025-05-19T04:59:00Z">
          <w:pPr>
            <w:numPr>
              <w:numId w:val="25"/>
            </w:numPr>
            <w:spacing w:after="0" w:line="276" w:lineRule="auto"/>
            <w:ind w:left="720" w:hanging="360"/>
            <w:jc w:val="left"/>
          </w:pPr>
        </w:pPrChange>
      </w:pPr>
      <w:r>
        <w:rPr>
          <w:b/>
        </w:rPr>
        <w:t>Location</w:t>
      </w:r>
      <w:r>
        <w:t>: full address of the rental company.</w:t>
      </w:r>
    </w:p>
    <w:p w14:paraId="0CD50BE5" w14:textId="77777777" w:rsidR="00CD29DA" w:rsidRDefault="00823A7F">
      <w:pPr>
        <w:numPr>
          <w:ilvl w:val="0"/>
          <w:numId w:val="133"/>
        </w:numPr>
        <w:spacing w:after="0" w:line="276" w:lineRule="auto"/>
        <w:jc w:val="left"/>
        <w:pPrChange w:id="363" w:author="Other Author" w:date="2025-05-19T04:59:00Z">
          <w:pPr>
            <w:numPr>
              <w:numId w:val="25"/>
            </w:numPr>
            <w:spacing w:after="0" w:line="276" w:lineRule="auto"/>
            <w:ind w:left="720" w:hanging="360"/>
            <w:jc w:val="left"/>
          </w:pPr>
        </w:pPrChange>
      </w:pPr>
      <w:r>
        <w:rPr>
          <w:b/>
        </w:rPr>
        <w:t>City</w:t>
      </w:r>
      <w:r>
        <w:t>: the city in which the rental company is located.</w:t>
      </w:r>
    </w:p>
    <w:p w14:paraId="0CD50BE6" w14:textId="77777777" w:rsidR="00CD29DA" w:rsidRDefault="00823A7F">
      <w:pPr>
        <w:numPr>
          <w:ilvl w:val="0"/>
          <w:numId w:val="133"/>
        </w:numPr>
        <w:spacing w:after="0" w:line="276" w:lineRule="auto"/>
        <w:jc w:val="left"/>
        <w:pPrChange w:id="364" w:author="Other Author" w:date="2025-05-19T04:59:00Z">
          <w:pPr>
            <w:numPr>
              <w:numId w:val="25"/>
            </w:numPr>
            <w:spacing w:after="0" w:line="276" w:lineRule="auto"/>
            <w:ind w:left="720" w:hanging="360"/>
            <w:jc w:val="left"/>
          </w:pPr>
        </w:pPrChange>
      </w:pPr>
      <w:r>
        <w:rPr>
          <w:b/>
        </w:rPr>
        <w:t>Coordinates</w:t>
      </w:r>
      <w:r>
        <w:t>: geographic latitude and longitude of the rental company.</w:t>
      </w:r>
    </w:p>
    <w:p w14:paraId="0CD50BE7" w14:textId="77777777" w:rsidR="00CD29DA" w:rsidRDefault="00823A7F">
      <w:pPr>
        <w:numPr>
          <w:ilvl w:val="0"/>
          <w:numId w:val="133"/>
        </w:numPr>
        <w:spacing w:after="0" w:line="276" w:lineRule="auto"/>
        <w:jc w:val="left"/>
        <w:pPrChange w:id="365" w:author="Other Author" w:date="2025-05-19T04:59:00Z">
          <w:pPr>
            <w:numPr>
              <w:numId w:val="25"/>
            </w:numPr>
            <w:spacing w:after="0" w:line="276" w:lineRule="auto"/>
            <w:ind w:left="720" w:hanging="360"/>
            <w:jc w:val="left"/>
          </w:pPr>
        </w:pPrChange>
      </w:pPr>
      <w:r>
        <w:rPr>
          <w:b/>
        </w:rPr>
        <w:t>Cars</w:t>
      </w:r>
      <w:r>
        <w:t>: array of car objects with model, type, and availability details.</w:t>
      </w:r>
    </w:p>
    <w:p w14:paraId="0CD50BE8" w14:textId="77777777" w:rsidR="00CD29DA" w:rsidRDefault="00823A7F">
      <w:pPr>
        <w:spacing w:after="0" w:line="276" w:lineRule="auto"/>
        <w:ind w:left="360"/>
        <w:jc w:val="center"/>
      </w:pPr>
      <w:r>
        <w:pict w14:anchorId="0CD50DCB">
          <v:rect id="_x0000_i1027" style="width:0;height:1.5pt" o:hralign="center" o:hrstd="t" o:hr="t" fillcolor="#a0a0a0" stroked="f"/>
        </w:pict>
      </w:r>
    </w:p>
    <w:p w14:paraId="0CD50BE9" w14:textId="77777777" w:rsidR="00CD29DA" w:rsidRDefault="00823A7F">
      <w:pPr>
        <w:spacing w:line="276" w:lineRule="auto"/>
        <w:rPr>
          <w:b/>
          <w:sz w:val="27"/>
          <w:szCs w:val="27"/>
        </w:rPr>
      </w:pPr>
      <w:r>
        <w:rPr>
          <w:b/>
          <w:sz w:val="27"/>
          <w:szCs w:val="27"/>
        </w:rPr>
        <w:t>Car schema (within Car rental): describes each available car.</w:t>
      </w:r>
    </w:p>
    <w:p w14:paraId="0CD50BEA" w14:textId="77777777" w:rsidR="00CD29DA" w:rsidRDefault="00823A7F">
      <w:pPr>
        <w:numPr>
          <w:ilvl w:val="0"/>
          <w:numId w:val="157"/>
        </w:numPr>
        <w:spacing w:before="240" w:after="0" w:line="276" w:lineRule="auto"/>
        <w:jc w:val="left"/>
        <w:pPrChange w:id="366" w:author="Other Author" w:date="2025-05-19T04:59:00Z">
          <w:pPr>
            <w:numPr>
              <w:numId w:val="49"/>
            </w:numPr>
            <w:spacing w:before="240" w:after="0" w:line="276" w:lineRule="auto"/>
            <w:ind w:left="720" w:hanging="360"/>
            <w:jc w:val="left"/>
          </w:pPr>
        </w:pPrChange>
      </w:pPr>
      <w:r>
        <w:rPr>
          <w:b/>
        </w:rPr>
        <w:t>Model</w:t>
      </w:r>
      <w:r>
        <w:t>: model name of the car.</w:t>
      </w:r>
    </w:p>
    <w:p w14:paraId="0CD50BEB" w14:textId="77777777" w:rsidR="00CD29DA" w:rsidRDefault="00823A7F">
      <w:pPr>
        <w:numPr>
          <w:ilvl w:val="0"/>
          <w:numId w:val="157"/>
        </w:numPr>
        <w:spacing w:after="0" w:line="276" w:lineRule="auto"/>
        <w:jc w:val="left"/>
        <w:pPrChange w:id="367" w:author="Other Author" w:date="2025-05-19T04:59:00Z">
          <w:pPr>
            <w:numPr>
              <w:numId w:val="49"/>
            </w:numPr>
            <w:spacing w:after="0" w:line="276" w:lineRule="auto"/>
            <w:ind w:left="720" w:hanging="360"/>
            <w:jc w:val="left"/>
          </w:pPr>
        </w:pPrChange>
      </w:pPr>
      <w:r>
        <w:rPr>
          <w:b/>
        </w:rPr>
        <w:t>Registration_number</w:t>
      </w:r>
      <w:r>
        <w:t>: car registration plate/number.</w:t>
      </w:r>
    </w:p>
    <w:p w14:paraId="0CD50BEC" w14:textId="77777777" w:rsidR="00CD29DA" w:rsidRDefault="00823A7F">
      <w:pPr>
        <w:numPr>
          <w:ilvl w:val="0"/>
          <w:numId w:val="157"/>
        </w:numPr>
        <w:spacing w:after="0" w:line="276" w:lineRule="auto"/>
        <w:jc w:val="left"/>
        <w:pPrChange w:id="368" w:author="Other Author" w:date="2025-05-19T04:59:00Z">
          <w:pPr>
            <w:numPr>
              <w:numId w:val="49"/>
            </w:numPr>
            <w:spacing w:after="0" w:line="276" w:lineRule="auto"/>
            <w:ind w:left="720" w:hanging="360"/>
            <w:jc w:val="left"/>
          </w:pPr>
        </w:pPrChange>
      </w:pPr>
      <w:r>
        <w:rPr>
          <w:b/>
        </w:rPr>
        <w:t>Type</w:t>
      </w:r>
      <w:r>
        <w:t>: type/category of car (e.g., sedan, SUV).</w:t>
      </w:r>
    </w:p>
    <w:p w14:paraId="0CD50BED" w14:textId="77777777" w:rsidR="00CD29DA" w:rsidRDefault="00823A7F">
      <w:pPr>
        <w:numPr>
          <w:ilvl w:val="0"/>
          <w:numId w:val="157"/>
        </w:numPr>
        <w:spacing w:after="0" w:line="276" w:lineRule="auto"/>
        <w:jc w:val="left"/>
        <w:pPrChange w:id="369" w:author="Other Author" w:date="2025-05-19T04:59:00Z">
          <w:pPr>
            <w:numPr>
              <w:numId w:val="49"/>
            </w:numPr>
            <w:spacing w:after="0" w:line="276" w:lineRule="auto"/>
            <w:ind w:left="720" w:hanging="360"/>
            <w:jc w:val="left"/>
          </w:pPr>
        </w:pPrChange>
      </w:pPr>
      <w:r>
        <w:rPr>
          <w:b/>
        </w:rPr>
        <w:t>Rent_per_day</w:t>
      </w:r>
      <w:r>
        <w:t>: cost of renting the car per day.</w:t>
      </w:r>
    </w:p>
    <w:p w14:paraId="0CD50BEE" w14:textId="77777777" w:rsidR="00CD29DA" w:rsidRDefault="00823A7F">
      <w:pPr>
        <w:numPr>
          <w:ilvl w:val="0"/>
          <w:numId w:val="157"/>
        </w:numPr>
        <w:spacing w:after="0" w:line="276" w:lineRule="auto"/>
        <w:jc w:val="left"/>
        <w:pPrChange w:id="370" w:author="Other Author" w:date="2025-05-19T04:59:00Z">
          <w:pPr>
            <w:numPr>
              <w:numId w:val="49"/>
            </w:numPr>
            <w:spacing w:after="0" w:line="276" w:lineRule="auto"/>
            <w:ind w:left="720" w:hanging="360"/>
            <w:jc w:val="left"/>
          </w:pPr>
        </w:pPrChange>
      </w:pPr>
      <w:r>
        <w:rPr>
          <w:b/>
        </w:rPr>
        <w:t>Available</w:t>
      </w:r>
      <w:r>
        <w:t>: Boolean indicates if the car is available.</w:t>
      </w:r>
    </w:p>
    <w:p w14:paraId="0CD50BEF" w14:textId="77777777" w:rsidR="00CD29DA" w:rsidRDefault="00823A7F">
      <w:pPr>
        <w:spacing w:after="0" w:line="276" w:lineRule="auto"/>
        <w:ind w:left="360"/>
        <w:jc w:val="center"/>
      </w:pPr>
      <w:r>
        <w:pict w14:anchorId="0CD50DCC">
          <v:rect id="_x0000_i1028" style="width:0;height:1.5pt" o:hralign="center" o:hrstd="t" o:hr="t" fillcolor="#a0a0a0" stroked="f"/>
        </w:pict>
      </w:r>
    </w:p>
    <w:p w14:paraId="0CD50BF0" w14:textId="77777777" w:rsidR="00CD29DA" w:rsidRDefault="00823A7F">
      <w:pPr>
        <w:spacing w:line="276" w:lineRule="auto"/>
        <w:rPr>
          <w:b/>
          <w:sz w:val="27"/>
          <w:szCs w:val="27"/>
        </w:rPr>
      </w:pPr>
      <w:r>
        <w:rPr>
          <w:b/>
          <w:sz w:val="27"/>
          <w:szCs w:val="27"/>
        </w:rPr>
        <w:t>City: Data about various cities is available in the app.</w:t>
      </w:r>
    </w:p>
    <w:p w14:paraId="0CD50BF1" w14:textId="77777777" w:rsidR="00CD29DA" w:rsidRDefault="00823A7F">
      <w:pPr>
        <w:numPr>
          <w:ilvl w:val="0"/>
          <w:numId w:val="216"/>
        </w:numPr>
        <w:spacing w:before="240" w:after="0" w:line="276" w:lineRule="auto"/>
        <w:jc w:val="left"/>
        <w:pPrChange w:id="371" w:author="Other Author" w:date="2025-05-19T04:59:00Z">
          <w:pPr>
            <w:numPr>
              <w:numId w:val="108"/>
            </w:numPr>
            <w:spacing w:before="240" w:after="0" w:line="276" w:lineRule="auto"/>
            <w:ind w:left="720" w:hanging="360"/>
            <w:jc w:val="left"/>
          </w:pPr>
        </w:pPrChange>
      </w:pPr>
      <w:r>
        <w:rPr>
          <w:b/>
        </w:rPr>
        <w:t>Name</w:t>
      </w:r>
      <w:r>
        <w:t>: name of the city.</w:t>
      </w:r>
    </w:p>
    <w:p w14:paraId="0CD50BF2" w14:textId="77777777" w:rsidR="00CD29DA" w:rsidRDefault="00823A7F">
      <w:pPr>
        <w:numPr>
          <w:ilvl w:val="0"/>
          <w:numId w:val="216"/>
        </w:numPr>
        <w:spacing w:after="0" w:line="276" w:lineRule="auto"/>
        <w:jc w:val="left"/>
        <w:pPrChange w:id="372" w:author="Other Author" w:date="2025-05-19T04:59:00Z">
          <w:pPr>
            <w:numPr>
              <w:numId w:val="108"/>
            </w:numPr>
            <w:spacing w:after="0" w:line="276" w:lineRule="auto"/>
            <w:ind w:left="720" w:hanging="360"/>
            <w:jc w:val="left"/>
          </w:pPr>
        </w:pPrChange>
      </w:pPr>
      <w:r>
        <w:rPr>
          <w:b/>
        </w:rPr>
        <w:t>Country</w:t>
      </w:r>
      <w:r>
        <w:t>: the country the city is located in.</w:t>
      </w:r>
    </w:p>
    <w:p w14:paraId="0CD50BF3" w14:textId="77777777" w:rsidR="00CD29DA" w:rsidRDefault="00823A7F">
      <w:pPr>
        <w:numPr>
          <w:ilvl w:val="0"/>
          <w:numId w:val="216"/>
        </w:numPr>
        <w:spacing w:after="0" w:line="276" w:lineRule="auto"/>
        <w:jc w:val="left"/>
        <w:pPrChange w:id="373" w:author="Other Author" w:date="2025-05-19T04:59:00Z">
          <w:pPr>
            <w:numPr>
              <w:numId w:val="108"/>
            </w:numPr>
            <w:spacing w:after="0" w:line="276" w:lineRule="auto"/>
            <w:ind w:left="720" w:hanging="360"/>
            <w:jc w:val="left"/>
          </w:pPr>
        </w:pPrChange>
      </w:pPr>
      <w:r>
        <w:rPr>
          <w:b/>
        </w:rPr>
        <w:t>Lat</w:t>
      </w:r>
      <w:r>
        <w:t>: latitude coordinate of the city.</w:t>
      </w:r>
    </w:p>
    <w:p w14:paraId="0CD50BF4" w14:textId="77777777" w:rsidR="00CD29DA" w:rsidRDefault="00823A7F">
      <w:pPr>
        <w:numPr>
          <w:ilvl w:val="0"/>
          <w:numId w:val="216"/>
        </w:numPr>
        <w:spacing w:after="0" w:line="276" w:lineRule="auto"/>
        <w:jc w:val="left"/>
        <w:pPrChange w:id="374" w:author="Other Author" w:date="2025-05-19T04:59:00Z">
          <w:pPr>
            <w:numPr>
              <w:numId w:val="108"/>
            </w:numPr>
            <w:spacing w:after="0" w:line="276" w:lineRule="auto"/>
            <w:ind w:left="720" w:hanging="360"/>
            <w:jc w:val="left"/>
          </w:pPr>
        </w:pPrChange>
      </w:pPr>
      <w:r>
        <w:rPr>
          <w:b/>
        </w:rPr>
        <w:t>Lng</w:t>
      </w:r>
      <w:r>
        <w:t>: longitude coordinate of the city.</w:t>
      </w:r>
    </w:p>
    <w:p w14:paraId="0CD50BF5" w14:textId="77777777" w:rsidR="00CD29DA" w:rsidRDefault="00823A7F">
      <w:pPr>
        <w:numPr>
          <w:ilvl w:val="0"/>
          <w:numId w:val="216"/>
        </w:numPr>
        <w:spacing w:after="0" w:line="276" w:lineRule="auto"/>
        <w:jc w:val="left"/>
        <w:pPrChange w:id="375" w:author="Other Author" w:date="2025-05-19T04:59:00Z">
          <w:pPr>
            <w:numPr>
              <w:numId w:val="108"/>
            </w:numPr>
            <w:spacing w:after="0" w:line="276" w:lineRule="auto"/>
            <w:ind w:left="720" w:hanging="360"/>
            <w:jc w:val="left"/>
          </w:pPr>
        </w:pPrChange>
      </w:pPr>
      <w:r>
        <w:rPr>
          <w:b/>
        </w:rPr>
        <w:t>PhotoUrl</w:t>
      </w:r>
      <w:r>
        <w:t>: link to an image representing the city.</w:t>
      </w:r>
    </w:p>
    <w:p w14:paraId="0CD50BF6" w14:textId="77777777" w:rsidR="00CD29DA" w:rsidRDefault="00823A7F">
      <w:pPr>
        <w:numPr>
          <w:ilvl w:val="0"/>
          <w:numId w:val="216"/>
        </w:numPr>
        <w:spacing w:after="0" w:line="276" w:lineRule="auto"/>
        <w:jc w:val="left"/>
        <w:pPrChange w:id="376" w:author="Other Author" w:date="2025-05-19T04:59:00Z">
          <w:pPr>
            <w:numPr>
              <w:numId w:val="108"/>
            </w:numPr>
            <w:spacing w:after="0" w:line="276" w:lineRule="auto"/>
            <w:ind w:left="720" w:hanging="360"/>
            <w:jc w:val="left"/>
          </w:pPr>
        </w:pPrChange>
      </w:pPr>
      <w:r>
        <w:rPr>
          <w:b/>
        </w:rPr>
        <w:t>Description</w:t>
      </w:r>
      <w:r>
        <w:t>: brief overview or details about the city.</w:t>
      </w:r>
    </w:p>
    <w:p w14:paraId="0CD50BF7" w14:textId="77777777" w:rsidR="00CD29DA" w:rsidRDefault="00823A7F">
      <w:pPr>
        <w:numPr>
          <w:ilvl w:val="0"/>
          <w:numId w:val="216"/>
        </w:numPr>
        <w:spacing w:after="0" w:line="276" w:lineRule="auto"/>
        <w:jc w:val="left"/>
        <w:pPrChange w:id="377" w:author="Other Author" w:date="2025-05-19T04:59:00Z">
          <w:pPr>
            <w:numPr>
              <w:numId w:val="108"/>
            </w:numPr>
            <w:spacing w:after="0" w:line="276" w:lineRule="auto"/>
            <w:ind w:left="720" w:hanging="360"/>
            <w:jc w:val="left"/>
          </w:pPr>
        </w:pPrChange>
      </w:pPr>
      <w:r>
        <w:rPr>
          <w:b/>
        </w:rPr>
        <w:t>Places</w:t>
      </w:r>
      <w:r>
        <w:t>: list of notable places to visit in the city.</w:t>
      </w:r>
    </w:p>
    <w:p w14:paraId="0CD50BF8" w14:textId="77777777" w:rsidR="00CD29DA" w:rsidRDefault="00823A7F">
      <w:pPr>
        <w:numPr>
          <w:ilvl w:val="0"/>
          <w:numId w:val="216"/>
        </w:numPr>
        <w:spacing w:after="0" w:line="276" w:lineRule="auto"/>
        <w:jc w:val="left"/>
        <w:pPrChange w:id="378" w:author="Other Author" w:date="2025-05-19T04:59:00Z">
          <w:pPr>
            <w:numPr>
              <w:numId w:val="108"/>
            </w:numPr>
            <w:spacing w:after="0" w:line="276" w:lineRule="auto"/>
            <w:ind w:left="720" w:hanging="360"/>
            <w:jc w:val="left"/>
          </w:pPr>
        </w:pPrChange>
      </w:pPr>
      <w:r>
        <w:rPr>
          <w:b/>
        </w:rPr>
        <w:t>Food</w:t>
      </w:r>
      <w:r>
        <w:t>: list of popular food items or cuisines in the city.</w:t>
      </w:r>
    </w:p>
    <w:p w14:paraId="0CD50BF9" w14:textId="77777777" w:rsidR="00CD29DA" w:rsidRDefault="00823A7F">
      <w:pPr>
        <w:spacing w:after="0" w:line="276" w:lineRule="auto"/>
        <w:ind w:left="360"/>
        <w:jc w:val="center"/>
      </w:pPr>
      <w:r>
        <w:pict w14:anchorId="0CD50DCD">
          <v:rect id="_x0000_i1029" style="width:0;height:1.5pt" o:hralign="center" o:hrstd="t" o:hr="t" fillcolor="#a0a0a0" stroked="f"/>
        </w:pict>
      </w:r>
    </w:p>
    <w:p w14:paraId="0CD50BFA" w14:textId="77777777" w:rsidR="00CD29DA" w:rsidRDefault="00823A7F">
      <w:pPr>
        <w:spacing w:line="276" w:lineRule="auto"/>
        <w:rPr>
          <w:b/>
          <w:sz w:val="27"/>
          <w:szCs w:val="27"/>
        </w:rPr>
      </w:pPr>
      <w:r>
        <w:rPr>
          <w:b/>
          <w:sz w:val="27"/>
          <w:szCs w:val="27"/>
        </w:rPr>
        <w:t>Room: defines the properties of rooms in a hotel.</w:t>
      </w:r>
    </w:p>
    <w:p w14:paraId="0CD50BFB" w14:textId="77777777" w:rsidR="00CD29DA" w:rsidRDefault="00823A7F">
      <w:pPr>
        <w:numPr>
          <w:ilvl w:val="0"/>
          <w:numId w:val="144"/>
        </w:numPr>
        <w:spacing w:before="240" w:after="0" w:line="276" w:lineRule="auto"/>
        <w:jc w:val="left"/>
        <w:pPrChange w:id="379" w:author="Other Author" w:date="2025-05-19T04:59:00Z">
          <w:pPr>
            <w:numPr>
              <w:numId w:val="36"/>
            </w:numPr>
            <w:spacing w:before="240" w:after="0" w:line="276" w:lineRule="auto"/>
            <w:ind w:left="720" w:hanging="360"/>
            <w:jc w:val="left"/>
          </w:pPr>
        </w:pPrChange>
      </w:pPr>
      <w:r>
        <w:rPr>
          <w:b/>
        </w:rPr>
        <w:t>Room_type</w:t>
      </w:r>
      <w:r>
        <w:t>: category of room (e.g., deluxe, standard).</w:t>
      </w:r>
    </w:p>
    <w:p w14:paraId="0CD50BFC" w14:textId="77777777" w:rsidR="00CD29DA" w:rsidRDefault="00823A7F">
      <w:pPr>
        <w:numPr>
          <w:ilvl w:val="0"/>
          <w:numId w:val="144"/>
        </w:numPr>
        <w:spacing w:after="0" w:line="276" w:lineRule="auto"/>
        <w:jc w:val="left"/>
        <w:pPrChange w:id="380" w:author="Other Author" w:date="2025-05-19T04:59:00Z">
          <w:pPr>
            <w:numPr>
              <w:numId w:val="36"/>
            </w:numPr>
            <w:spacing w:after="0" w:line="276" w:lineRule="auto"/>
            <w:ind w:left="720" w:hanging="360"/>
            <w:jc w:val="left"/>
          </w:pPr>
        </w:pPrChange>
      </w:pPr>
      <w:r>
        <w:rPr>
          <w:b/>
        </w:rPr>
        <w:t>Room_number</w:t>
      </w:r>
      <w:r>
        <w:t>: a unique number used to identify each room.</w:t>
      </w:r>
    </w:p>
    <w:p w14:paraId="0CD50BFD" w14:textId="77777777" w:rsidR="00CD29DA" w:rsidRDefault="00823A7F">
      <w:pPr>
        <w:numPr>
          <w:ilvl w:val="0"/>
          <w:numId w:val="144"/>
        </w:numPr>
        <w:spacing w:after="0" w:line="276" w:lineRule="auto"/>
        <w:jc w:val="left"/>
        <w:pPrChange w:id="381" w:author="Other Author" w:date="2025-05-19T04:59:00Z">
          <w:pPr>
            <w:numPr>
              <w:numId w:val="36"/>
            </w:numPr>
            <w:spacing w:after="0" w:line="276" w:lineRule="auto"/>
            <w:ind w:left="720" w:hanging="360"/>
            <w:jc w:val="left"/>
          </w:pPr>
        </w:pPrChange>
      </w:pPr>
      <w:r>
        <w:rPr>
          <w:b/>
        </w:rPr>
        <w:t>Hotel_id</w:t>
      </w:r>
      <w:r>
        <w:t>: foreign key linking the room to a hotel.</w:t>
      </w:r>
    </w:p>
    <w:p w14:paraId="0CD50BFE" w14:textId="77777777" w:rsidR="00CD29DA" w:rsidRDefault="00823A7F">
      <w:pPr>
        <w:numPr>
          <w:ilvl w:val="0"/>
          <w:numId w:val="144"/>
        </w:numPr>
        <w:spacing w:after="0" w:line="276" w:lineRule="auto"/>
        <w:jc w:val="left"/>
        <w:pPrChange w:id="382" w:author="Other Author" w:date="2025-05-19T04:59:00Z">
          <w:pPr>
            <w:numPr>
              <w:numId w:val="36"/>
            </w:numPr>
            <w:spacing w:after="0" w:line="276" w:lineRule="auto"/>
            <w:ind w:left="720" w:hanging="360"/>
            <w:jc w:val="left"/>
          </w:pPr>
        </w:pPrChange>
      </w:pPr>
      <w:r>
        <w:rPr>
          <w:b/>
        </w:rPr>
        <w:t>Rent</w:t>
      </w:r>
      <w:r>
        <w:t>: price for renting the room.</w:t>
      </w:r>
    </w:p>
    <w:p w14:paraId="0CD50BFF" w14:textId="77777777" w:rsidR="00CD29DA" w:rsidRDefault="00823A7F">
      <w:pPr>
        <w:numPr>
          <w:ilvl w:val="0"/>
          <w:numId w:val="144"/>
        </w:numPr>
        <w:spacing w:after="0" w:line="276" w:lineRule="auto"/>
        <w:jc w:val="left"/>
        <w:pPrChange w:id="383" w:author="Other Author" w:date="2025-05-19T04:59:00Z">
          <w:pPr>
            <w:numPr>
              <w:numId w:val="36"/>
            </w:numPr>
            <w:spacing w:after="0" w:line="276" w:lineRule="auto"/>
            <w:ind w:left="720" w:hanging="360"/>
            <w:jc w:val="left"/>
          </w:pPr>
        </w:pPrChange>
      </w:pPr>
      <w:r>
        <w:rPr>
          <w:b/>
        </w:rPr>
        <w:t>Available</w:t>
      </w:r>
      <w:r>
        <w:t>: Boolean will check if the room is currently available.</w:t>
      </w:r>
    </w:p>
    <w:p w14:paraId="0CD50C00" w14:textId="77777777" w:rsidR="00CD29DA" w:rsidRDefault="00823A7F">
      <w:pPr>
        <w:numPr>
          <w:ilvl w:val="0"/>
          <w:numId w:val="144"/>
        </w:numPr>
        <w:spacing w:after="0" w:line="276" w:lineRule="auto"/>
        <w:jc w:val="left"/>
        <w:pPrChange w:id="384" w:author="Other Author" w:date="2025-05-19T04:59:00Z">
          <w:pPr>
            <w:numPr>
              <w:numId w:val="36"/>
            </w:numPr>
            <w:spacing w:after="0" w:line="276" w:lineRule="auto"/>
            <w:ind w:left="720" w:hanging="360"/>
            <w:jc w:val="left"/>
          </w:pPr>
        </w:pPrChange>
      </w:pPr>
      <w:r>
        <w:rPr>
          <w:b/>
        </w:rPr>
        <w:t>Bed-size</w:t>
      </w:r>
      <w:r>
        <w:t>: bed size (e.g., queen, king, twin).</w:t>
      </w:r>
    </w:p>
    <w:p w14:paraId="0CD50C01" w14:textId="77777777" w:rsidR="00CD29DA" w:rsidRDefault="00823A7F">
      <w:pPr>
        <w:spacing w:after="0" w:line="276" w:lineRule="auto"/>
        <w:ind w:left="360"/>
        <w:jc w:val="center"/>
      </w:pPr>
      <w:r>
        <w:pict w14:anchorId="0CD50DCE">
          <v:rect id="_x0000_i1030" style="width:0;height:1.5pt" o:hralign="center" o:hrstd="t" o:hr="t" fillcolor="#a0a0a0" stroked="f"/>
        </w:pict>
      </w:r>
    </w:p>
    <w:p w14:paraId="0CD50C02" w14:textId="77777777" w:rsidR="00CD29DA" w:rsidRDefault="00823A7F">
      <w:pPr>
        <w:spacing w:line="276" w:lineRule="auto"/>
        <w:rPr>
          <w:b/>
          <w:sz w:val="27"/>
          <w:szCs w:val="27"/>
        </w:rPr>
      </w:pPr>
      <w:r>
        <w:rPr>
          <w:b/>
          <w:sz w:val="27"/>
          <w:szCs w:val="27"/>
        </w:rPr>
        <w:t>Reservation: stores details of room bookings made by users.</w:t>
      </w:r>
    </w:p>
    <w:p w14:paraId="0CD50C03" w14:textId="77777777" w:rsidR="00CD29DA" w:rsidRDefault="00823A7F">
      <w:pPr>
        <w:numPr>
          <w:ilvl w:val="0"/>
          <w:numId w:val="115"/>
        </w:numPr>
        <w:spacing w:before="240" w:after="0" w:line="276" w:lineRule="auto"/>
        <w:jc w:val="left"/>
        <w:pPrChange w:id="385" w:author="Other Author" w:date="2025-05-19T04:59:00Z">
          <w:pPr>
            <w:numPr>
              <w:numId w:val="7"/>
            </w:numPr>
            <w:spacing w:before="240" w:after="0" w:line="276" w:lineRule="auto"/>
            <w:ind w:left="720" w:hanging="360"/>
            <w:jc w:val="left"/>
          </w:pPr>
        </w:pPrChange>
      </w:pPr>
      <w:r>
        <w:rPr>
          <w:b/>
        </w:rPr>
        <w:lastRenderedPageBreak/>
        <w:t>Hotel_ID</w:t>
      </w:r>
      <w:r>
        <w:t>: references the hotel being booked.</w:t>
      </w:r>
    </w:p>
    <w:p w14:paraId="0CD50C04" w14:textId="77777777" w:rsidR="00CD29DA" w:rsidRDefault="00823A7F">
      <w:pPr>
        <w:numPr>
          <w:ilvl w:val="0"/>
          <w:numId w:val="115"/>
        </w:numPr>
        <w:spacing w:after="0" w:line="276" w:lineRule="auto"/>
        <w:jc w:val="left"/>
        <w:pPrChange w:id="386" w:author="Other Author" w:date="2025-05-19T04:59:00Z">
          <w:pPr>
            <w:numPr>
              <w:numId w:val="7"/>
            </w:numPr>
            <w:spacing w:after="0" w:line="276" w:lineRule="auto"/>
            <w:ind w:left="720" w:hanging="360"/>
            <w:jc w:val="left"/>
          </w:pPr>
        </w:pPrChange>
      </w:pPr>
      <w:r>
        <w:rPr>
          <w:b/>
        </w:rPr>
        <w:t>Room_ID</w:t>
      </w:r>
      <w:r>
        <w:t>: references the specific room being reserved.</w:t>
      </w:r>
    </w:p>
    <w:p w14:paraId="0CD50C05" w14:textId="77777777" w:rsidR="00CD29DA" w:rsidRDefault="00823A7F">
      <w:pPr>
        <w:numPr>
          <w:ilvl w:val="0"/>
          <w:numId w:val="115"/>
        </w:numPr>
        <w:spacing w:after="0" w:line="276" w:lineRule="auto"/>
        <w:jc w:val="left"/>
        <w:pPrChange w:id="387" w:author="Other Author" w:date="2025-05-19T04:59:00Z">
          <w:pPr>
            <w:numPr>
              <w:numId w:val="7"/>
            </w:numPr>
            <w:spacing w:after="0" w:line="276" w:lineRule="auto"/>
            <w:ind w:left="720" w:hanging="360"/>
            <w:jc w:val="left"/>
          </w:pPr>
        </w:pPrChange>
      </w:pPr>
      <w:r>
        <w:rPr>
          <w:b/>
        </w:rPr>
        <w:t>Customer_name</w:t>
      </w:r>
      <w:r>
        <w:t>: name of the user who made the reservation.</w:t>
      </w:r>
    </w:p>
    <w:p w14:paraId="0CD50C06" w14:textId="77777777" w:rsidR="00CD29DA" w:rsidRDefault="00823A7F">
      <w:pPr>
        <w:numPr>
          <w:ilvl w:val="0"/>
          <w:numId w:val="115"/>
        </w:numPr>
        <w:spacing w:after="0" w:line="276" w:lineRule="auto"/>
        <w:jc w:val="left"/>
        <w:pPrChange w:id="388" w:author="Other Author" w:date="2025-05-19T04:59:00Z">
          <w:pPr>
            <w:numPr>
              <w:numId w:val="7"/>
            </w:numPr>
            <w:spacing w:after="0" w:line="276" w:lineRule="auto"/>
            <w:ind w:left="720" w:hanging="360"/>
            <w:jc w:val="left"/>
          </w:pPr>
        </w:pPrChange>
      </w:pPr>
      <w:r>
        <w:rPr>
          <w:b/>
        </w:rPr>
        <w:t>CNIC</w:t>
      </w:r>
      <w:r>
        <w:t>: user's identity number (e.g., for verification).</w:t>
      </w:r>
    </w:p>
    <w:p w14:paraId="0CD50C07" w14:textId="77777777" w:rsidR="00CD29DA" w:rsidRDefault="00823A7F">
      <w:pPr>
        <w:numPr>
          <w:ilvl w:val="0"/>
          <w:numId w:val="115"/>
        </w:numPr>
        <w:spacing w:after="0" w:line="276" w:lineRule="auto"/>
        <w:jc w:val="left"/>
        <w:pPrChange w:id="389" w:author="Other Author" w:date="2025-05-19T04:59:00Z">
          <w:pPr>
            <w:numPr>
              <w:numId w:val="7"/>
            </w:numPr>
            <w:spacing w:after="0" w:line="276" w:lineRule="auto"/>
            <w:ind w:left="720" w:hanging="360"/>
            <w:jc w:val="left"/>
          </w:pPr>
        </w:pPrChange>
      </w:pPr>
      <w:r>
        <w:rPr>
          <w:b/>
        </w:rPr>
        <w:t>Phone_number</w:t>
      </w:r>
      <w:r>
        <w:t>: contact number of the customer.</w:t>
      </w:r>
    </w:p>
    <w:p w14:paraId="0CD50C08" w14:textId="77777777" w:rsidR="00CD29DA" w:rsidRDefault="00823A7F">
      <w:pPr>
        <w:numPr>
          <w:ilvl w:val="0"/>
          <w:numId w:val="115"/>
        </w:numPr>
        <w:spacing w:after="0" w:line="276" w:lineRule="auto"/>
        <w:jc w:val="left"/>
        <w:pPrChange w:id="390" w:author="Other Author" w:date="2025-05-19T04:59:00Z">
          <w:pPr>
            <w:numPr>
              <w:numId w:val="7"/>
            </w:numPr>
            <w:spacing w:after="0" w:line="276" w:lineRule="auto"/>
            <w:ind w:left="720" w:hanging="360"/>
            <w:jc w:val="left"/>
          </w:pPr>
        </w:pPrChange>
      </w:pPr>
      <w:r>
        <w:rPr>
          <w:b/>
        </w:rPr>
        <w:t>Email</w:t>
      </w:r>
      <w:r>
        <w:t>: customer’s email address.</w:t>
      </w:r>
    </w:p>
    <w:p w14:paraId="0CD50C09" w14:textId="77777777" w:rsidR="00CD29DA" w:rsidRDefault="00823A7F">
      <w:pPr>
        <w:numPr>
          <w:ilvl w:val="0"/>
          <w:numId w:val="115"/>
        </w:numPr>
        <w:spacing w:after="0" w:line="276" w:lineRule="auto"/>
        <w:jc w:val="left"/>
        <w:pPrChange w:id="391" w:author="Other Author" w:date="2025-05-19T04:59:00Z">
          <w:pPr>
            <w:numPr>
              <w:numId w:val="7"/>
            </w:numPr>
            <w:spacing w:after="0" w:line="276" w:lineRule="auto"/>
            <w:ind w:left="720" w:hanging="360"/>
            <w:jc w:val="left"/>
          </w:pPr>
        </w:pPrChange>
      </w:pPr>
      <w:r>
        <w:rPr>
          <w:b/>
        </w:rPr>
        <w:t>Reservation_date</w:t>
      </w:r>
      <w:r>
        <w:t>: date range for the reservation (from and to).</w:t>
      </w:r>
    </w:p>
    <w:p w14:paraId="0CD50C0A" w14:textId="77777777" w:rsidR="00CD29DA" w:rsidRDefault="00823A7F">
      <w:pPr>
        <w:numPr>
          <w:ilvl w:val="0"/>
          <w:numId w:val="115"/>
        </w:numPr>
        <w:spacing w:after="0" w:line="276" w:lineRule="auto"/>
        <w:jc w:val="left"/>
        <w:pPrChange w:id="392" w:author="Other Author" w:date="2025-05-19T04:59:00Z">
          <w:pPr>
            <w:numPr>
              <w:numId w:val="7"/>
            </w:numPr>
            <w:spacing w:after="0" w:line="276" w:lineRule="auto"/>
            <w:ind w:left="720" w:hanging="360"/>
            <w:jc w:val="left"/>
          </w:pPr>
        </w:pPrChange>
      </w:pPr>
      <w:r>
        <w:rPr>
          <w:b/>
        </w:rPr>
        <w:t>Payment_method</w:t>
      </w:r>
      <w:r>
        <w:t>: the method used for payment (e.g., card, cash).</w:t>
      </w:r>
    </w:p>
    <w:p w14:paraId="0CD50C0B" w14:textId="77777777" w:rsidR="00CD29DA" w:rsidRDefault="00823A7F">
      <w:pPr>
        <w:numPr>
          <w:ilvl w:val="0"/>
          <w:numId w:val="115"/>
        </w:numPr>
        <w:spacing w:after="0" w:line="276" w:lineRule="auto"/>
        <w:jc w:val="left"/>
        <w:pPrChange w:id="393" w:author="Other Author" w:date="2025-05-19T04:59:00Z">
          <w:pPr>
            <w:numPr>
              <w:numId w:val="7"/>
            </w:numPr>
            <w:spacing w:after="0" w:line="276" w:lineRule="auto"/>
            <w:ind w:left="720" w:hanging="360"/>
            <w:jc w:val="left"/>
          </w:pPr>
        </w:pPrChange>
      </w:pPr>
      <w:r>
        <w:rPr>
          <w:b/>
        </w:rPr>
        <w:t>Reservation_status</w:t>
      </w:r>
      <w:r>
        <w:t>: current status (e.g., confirmed, canceled).</w:t>
      </w:r>
    </w:p>
    <w:p w14:paraId="0CD50C0C" w14:textId="77777777" w:rsidR="00CD29DA" w:rsidRDefault="00823A7F">
      <w:pPr>
        <w:numPr>
          <w:ilvl w:val="0"/>
          <w:numId w:val="115"/>
        </w:numPr>
        <w:spacing w:after="0" w:line="276" w:lineRule="auto"/>
        <w:jc w:val="left"/>
        <w:pPrChange w:id="394" w:author="Other Author" w:date="2025-05-19T04:59:00Z">
          <w:pPr>
            <w:numPr>
              <w:numId w:val="7"/>
            </w:numPr>
            <w:spacing w:after="0" w:line="276" w:lineRule="auto"/>
            <w:ind w:left="720" w:hanging="360"/>
            <w:jc w:val="left"/>
          </w:pPr>
        </w:pPrChange>
      </w:pPr>
      <w:r>
        <w:rPr>
          <w:b/>
        </w:rPr>
        <w:t>Created_at</w:t>
      </w:r>
      <w:r>
        <w:t>: the date when the reservation was made.</w:t>
      </w:r>
    </w:p>
    <w:p w14:paraId="0CD50C0D" w14:textId="77777777" w:rsidR="00CD29DA" w:rsidRDefault="00823A7F">
      <w:pPr>
        <w:spacing w:after="0" w:line="276" w:lineRule="auto"/>
        <w:ind w:left="360"/>
        <w:jc w:val="center"/>
      </w:pPr>
      <w:r>
        <w:pict w14:anchorId="0CD50DCF">
          <v:rect id="_x0000_i1031" style="width:0;height:1.5pt" o:hralign="center" o:hrstd="t" o:hr="t" fillcolor="#a0a0a0" stroked="f"/>
        </w:pict>
      </w:r>
    </w:p>
    <w:p w14:paraId="0CD50C0E" w14:textId="77777777" w:rsidR="00CD29DA" w:rsidRDefault="00823A7F">
      <w:pPr>
        <w:spacing w:line="276" w:lineRule="auto"/>
        <w:rPr>
          <w:b/>
          <w:sz w:val="27"/>
          <w:szCs w:val="27"/>
        </w:rPr>
      </w:pPr>
      <w:r>
        <w:rPr>
          <w:b/>
          <w:sz w:val="27"/>
          <w:szCs w:val="27"/>
        </w:rPr>
        <w:t>Hotel: information about hotels listed in the system.</w:t>
      </w:r>
    </w:p>
    <w:p w14:paraId="0CD50C0F" w14:textId="77777777" w:rsidR="00CD29DA" w:rsidRDefault="00823A7F">
      <w:pPr>
        <w:numPr>
          <w:ilvl w:val="0"/>
          <w:numId w:val="154"/>
        </w:numPr>
        <w:spacing w:before="240" w:after="0" w:line="276" w:lineRule="auto"/>
        <w:jc w:val="left"/>
        <w:pPrChange w:id="395" w:author="Other Author" w:date="2025-05-19T04:59:00Z">
          <w:pPr>
            <w:numPr>
              <w:numId w:val="46"/>
            </w:numPr>
            <w:spacing w:before="240" w:after="0" w:line="276" w:lineRule="auto"/>
            <w:ind w:left="720" w:hanging="360"/>
            <w:jc w:val="left"/>
          </w:pPr>
        </w:pPrChange>
      </w:pPr>
      <w:r>
        <w:rPr>
          <w:b/>
        </w:rPr>
        <w:t>Hotel_name</w:t>
      </w:r>
      <w:r>
        <w:t>: name of the hotel.</w:t>
      </w:r>
    </w:p>
    <w:p w14:paraId="0CD50C10" w14:textId="77777777" w:rsidR="00CD29DA" w:rsidRDefault="00823A7F">
      <w:pPr>
        <w:numPr>
          <w:ilvl w:val="0"/>
          <w:numId w:val="154"/>
        </w:numPr>
        <w:spacing w:after="0" w:line="276" w:lineRule="auto"/>
        <w:jc w:val="left"/>
        <w:pPrChange w:id="396" w:author="Other Author" w:date="2025-05-19T04:59:00Z">
          <w:pPr>
            <w:numPr>
              <w:numId w:val="46"/>
            </w:numPr>
            <w:spacing w:after="0" w:line="276" w:lineRule="auto"/>
            <w:ind w:left="720" w:hanging="360"/>
            <w:jc w:val="left"/>
          </w:pPr>
        </w:pPrChange>
      </w:pPr>
      <w:r>
        <w:rPr>
          <w:b/>
        </w:rPr>
        <w:t>Longitude</w:t>
      </w:r>
      <w:r>
        <w:t>: longitude coordinates for the hotel.</w:t>
      </w:r>
    </w:p>
    <w:p w14:paraId="0CD50C11" w14:textId="77777777" w:rsidR="00CD29DA" w:rsidRDefault="00823A7F">
      <w:pPr>
        <w:numPr>
          <w:ilvl w:val="0"/>
          <w:numId w:val="154"/>
        </w:numPr>
        <w:spacing w:after="0" w:line="276" w:lineRule="auto"/>
        <w:jc w:val="left"/>
        <w:pPrChange w:id="397" w:author="Other Author" w:date="2025-05-19T04:59:00Z">
          <w:pPr>
            <w:numPr>
              <w:numId w:val="46"/>
            </w:numPr>
            <w:spacing w:after="0" w:line="276" w:lineRule="auto"/>
            <w:ind w:left="720" w:hanging="360"/>
            <w:jc w:val="left"/>
          </w:pPr>
        </w:pPrChange>
      </w:pPr>
      <w:r>
        <w:rPr>
          <w:b/>
        </w:rPr>
        <w:t>Latitude</w:t>
      </w:r>
      <w:r>
        <w:t>: latitude coordinate for the hotel.</w:t>
      </w:r>
    </w:p>
    <w:p w14:paraId="0CD50C12" w14:textId="77777777" w:rsidR="00CD29DA" w:rsidRDefault="00823A7F">
      <w:pPr>
        <w:numPr>
          <w:ilvl w:val="0"/>
          <w:numId w:val="154"/>
        </w:numPr>
        <w:spacing w:after="0" w:line="276" w:lineRule="auto"/>
        <w:jc w:val="left"/>
        <w:pPrChange w:id="398" w:author="Other Author" w:date="2025-05-19T04:59:00Z">
          <w:pPr>
            <w:numPr>
              <w:numId w:val="46"/>
            </w:numPr>
            <w:spacing w:after="0" w:line="276" w:lineRule="auto"/>
            <w:ind w:left="720" w:hanging="360"/>
            <w:jc w:val="left"/>
          </w:pPr>
        </w:pPrChange>
      </w:pPr>
      <w:r>
        <w:rPr>
          <w:b/>
        </w:rPr>
        <w:t>City</w:t>
      </w:r>
      <w:r>
        <w:t>: the city where the hotel is located.</w:t>
      </w:r>
    </w:p>
    <w:p w14:paraId="0CD50C13" w14:textId="77777777" w:rsidR="00CD29DA" w:rsidRDefault="00823A7F">
      <w:pPr>
        <w:numPr>
          <w:ilvl w:val="0"/>
          <w:numId w:val="154"/>
        </w:numPr>
        <w:spacing w:after="0" w:line="276" w:lineRule="auto"/>
        <w:jc w:val="left"/>
        <w:pPrChange w:id="399" w:author="Other Author" w:date="2025-05-19T04:59:00Z">
          <w:pPr>
            <w:numPr>
              <w:numId w:val="46"/>
            </w:numPr>
            <w:spacing w:after="0" w:line="276" w:lineRule="auto"/>
            <w:ind w:left="720" w:hanging="360"/>
            <w:jc w:val="left"/>
          </w:pPr>
        </w:pPrChange>
      </w:pPr>
      <w:r>
        <w:rPr>
          <w:b/>
        </w:rPr>
        <w:t>Complete_address</w:t>
      </w:r>
      <w:r>
        <w:t>: full address of the hotel.</w:t>
      </w:r>
    </w:p>
    <w:p w14:paraId="0CD50C14" w14:textId="77777777" w:rsidR="00CD29DA" w:rsidRDefault="00823A7F">
      <w:pPr>
        <w:numPr>
          <w:ilvl w:val="0"/>
          <w:numId w:val="154"/>
        </w:numPr>
        <w:spacing w:after="0" w:line="276" w:lineRule="auto"/>
        <w:jc w:val="left"/>
        <w:pPrChange w:id="400" w:author="Other Author" w:date="2025-05-19T04:59:00Z">
          <w:pPr>
            <w:numPr>
              <w:numId w:val="46"/>
            </w:numPr>
            <w:spacing w:after="0" w:line="276" w:lineRule="auto"/>
            <w:ind w:left="720" w:hanging="360"/>
            <w:jc w:val="left"/>
          </w:pPr>
        </w:pPrChange>
      </w:pPr>
      <w:r>
        <w:rPr>
          <w:b/>
        </w:rPr>
        <w:t>Room_types</w:t>
      </w:r>
      <w:r>
        <w:t>: array of room types available in the hotel.</w:t>
      </w:r>
    </w:p>
    <w:p w14:paraId="0CD50C15" w14:textId="77777777" w:rsidR="00CD29DA" w:rsidRDefault="00823A7F">
      <w:pPr>
        <w:numPr>
          <w:ilvl w:val="0"/>
          <w:numId w:val="154"/>
        </w:numPr>
        <w:spacing w:after="0" w:line="276" w:lineRule="auto"/>
        <w:jc w:val="left"/>
        <w:pPrChange w:id="401" w:author="Other Author" w:date="2025-05-19T04:59:00Z">
          <w:pPr>
            <w:numPr>
              <w:numId w:val="46"/>
            </w:numPr>
            <w:spacing w:after="0" w:line="276" w:lineRule="auto"/>
            <w:ind w:left="720" w:hanging="360"/>
            <w:jc w:val="left"/>
          </w:pPr>
        </w:pPrChange>
      </w:pPr>
      <w:r>
        <w:rPr>
          <w:b/>
        </w:rPr>
        <w:t>Number_of_rooms</w:t>
      </w:r>
      <w:r>
        <w:t>: total number of rooms in the hotel.</w:t>
      </w:r>
    </w:p>
    <w:p w14:paraId="0CD50C16" w14:textId="77777777" w:rsidR="00CD29DA" w:rsidRDefault="00823A7F">
      <w:pPr>
        <w:numPr>
          <w:ilvl w:val="0"/>
          <w:numId w:val="154"/>
        </w:numPr>
        <w:spacing w:after="0" w:line="276" w:lineRule="auto"/>
        <w:jc w:val="left"/>
        <w:pPrChange w:id="402" w:author="Other Author" w:date="2025-05-19T04:59:00Z">
          <w:pPr>
            <w:numPr>
              <w:numId w:val="46"/>
            </w:numPr>
            <w:spacing w:after="0" w:line="276" w:lineRule="auto"/>
            <w:ind w:left="720" w:hanging="360"/>
            <w:jc w:val="left"/>
          </w:pPr>
        </w:pPrChange>
      </w:pPr>
      <w:r>
        <w:rPr>
          <w:b/>
        </w:rPr>
        <w:t>Hotel_class</w:t>
      </w:r>
      <w:r>
        <w:t>: star rating or hotel class.</w:t>
      </w:r>
    </w:p>
    <w:p w14:paraId="0CD50C17" w14:textId="77777777" w:rsidR="00CD29DA" w:rsidRDefault="00823A7F">
      <w:pPr>
        <w:numPr>
          <w:ilvl w:val="0"/>
          <w:numId w:val="154"/>
        </w:numPr>
        <w:spacing w:after="0" w:line="276" w:lineRule="auto"/>
        <w:jc w:val="left"/>
        <w:pPrChange w:id="403" w:author="Other Author" w:date="2025-05-19T04:59:00Z">
          <w:pPr>
            <w:numPr>
              <w:numId w:val="46"/>
            </w:numPr>
            <w:spacing w:after="0" w:line="276" w:lineRule="auto"/>
            <w:ind w:left="720" w:hanging="360"/>
            <w:jc w:val="left"/>
          </w:pPr>
        </w:pPrChange>
      </w:pPr>
      <w:r>
        <w:rPr>
          <w:b/>
        </w:rPr>
        <w:t>Functional</w:t>
      </w:r>
      <w:r>
        <w:t>: Boolean will indicate if the hotel is active/functional.</w:t>
      </w:r>
    </w:p>
    <w:p w14:paraId="0CD50C18" w14:textId="77777777" w:rsidR="00CD29DA" w:rsidRDefault="00823A7F">
      <w:pPr>
        <w:numPr>
          <w:ilvl w:val="0"/>
          <w:numId w:val="154"/>
        </w:numPr>
        <w:spacing w:after="0" w:line="276" w:lineRule="auto"/>
        <w:jc w:val="left"/>
        <w:pPrChange w:id="404" w:author="Other Author" w:date="2025-05-19T04:59:00Z">
          <w:pPr>
            <w:numPr>
              <w:numId w:val="46"/>
            </w:numPr>
            <w:spacing w:after="0" w:line="276" w:lineRule="auto"/>
            <w:ind w:left="720" w:hanging="360"/>
            <w:jc w:val="left"/>
          </w:pPr>
        </w:pPrChange>
      </w:pPr>
      <w:r>
        <w:rPr>
          <w:b/>
        </w:rPr>
        <w:t>Mess_included</w:t>
      </w:r>
      <w:r>
        <w:t>: indicates whether meals/mess are included in the booking.</w:t>
      </w:r>
    </w:p>
    <w:p w14:paraId="0CD50C19" w14:textId="77777777" w:rsidR="00CD29DA" w:rsidRDefault="00823A7F">
      <w:pPr>
        <w:spacing w:line="276" w:lineRule="auto"/>
        <w:ind w:left="360"/>
        <w:jc w:val="center"/>
      </w:pPr>
      <w:r>
        <w:pict w14:anchorId="0CD50DD0">
          <v:rect id="_x0000_i1032" style="width:0;height:1.5pt" o:hralign="center" o:hrstd="t" o:hr="t" fillcolor="#a0a0a0" stroked="f"/>
        </w:pict>
      </w:r>
    </w:p>
    <w:p w14:paraId="0CD50C1A" w14:textId="77777777" w:rsidR="00CD29DA" w:rsidRDefault="00823A7F">
      <w:pPr>
        <w:spacing w:line="276" w:lineRule="auto"/>
        <w:rPr>
          <w:b/>
          <w:sz w:val="27"/>
          <w:szCs w:val="27"/>
        </w:rPr>
      </w:pPr>
      <w:r>
        <w:rPr>
          <w:b/>
          <w:sz w:val="27"/>
          <w:szCs w:val="27"/>
        </w:rPr>
        <w:t>Review: Review left by the user at a destination or place.</w:t>
      </w:r>
    </w:p>
    <w:p w14:paraId="0CD50C1B" w14:textId="77777777" w:rsidR="00CD29DA" w:rsidRDefault="00823A7F">
      <w:pPr>
        <w:numPr>
          <w:ilvl w:val="0"/>
          <w:numId w:val="166"/>
        </w:numPr>
        <w:spacing w:before="240" w:after="0" w:line="276" w:lineRule="auto"/>
        <w:jc w:val="left"/>
        <w:rPr>
          <w:rFonts w:ascii="Arial" w:eastAsia="Arial" w:hAnsi="Arial" w:cs="Arial"/>
          <w:sz w:val="22"/>
          <w:szCs w:val="22"/>
        </w:rPr>
        <w:pPrChange w:id="405" w:author="Other Author" w:date="2025-05-19T04:59:00Z">
          <w:pPr>
            <w:numPr>
              <w:numId w:val="58"/>
            </w:numPr>
            <w:spacing w:before="240" w:after="0" w:line="276" w:lineRule="auto"/>
            <w:ind w:left="360" w:hanging="360"/>
            <w:jc w:val="left"/>
          </w:pPr>
        </w:pPrChange>
      </w:pPr>
      <w:r>
        <w:rPr>
          <w:b/>
        </w:rPr>
        <w:t>Place_name</w:t>
      </w:r>
      <w:r>
        <w:t>: to store and display which destination the review was left on.</w:t>
      </w:r>
    </w:p>
    <w:p w14:paraId="0CD50C1C" w14:textId="77777777" w:rsidR="00CD29DA" w:rsidRDefault="00823A7F">
      <w:pPr>
        <w:numPr>
          <w:ilvl w:val="0"/>
          <w:numId w:val="166"/>
        </w:numPr>
        <w:spacing w:after="0" w:line="276" w:lineRule="auto"/>
        <w:jc w:val="left"/>
        <w:rPr>
          <w:rFonts w:ascii="Arial" w:eastAsia="Arial" w:hAnsi="Arial" w:cs="Arial"/>
          <w:sz w:val="22"/>
          <w:szCs w:val="22"/>
        </w:rPr>
        <w:pPrChange w:id="406" w:author="Other Author" w:date="2025-05-19T04:59:00Z">
          <w:pPr>
            <w:numPr>
              <w:numId w:val="58"/>
            </w:numPr>
            <w:spacing w:after="0" w:line="276" w:lineRule="auto"/>
            <w:ind w:left="360" w:hanging="360"/>
            <w:jc w:val="left"/>
          </w:pPr>
        </w:pPrChange>
      </w:pPr>
      <w:r>
        <w:rPr>
          <w:b/>
        </w:rPr>
        <w:t>User</w:t>
      </w:r>
      <w:r>
        <w:t>: to store and display the user who made the review.</w:t>
      </w:r>
    </w:p>
    <w:p w14:paraId="0CD50C1D" w14:textId="77777777" w:rsidR="00CD29DA" w:rsidRDefault="00823A7F">
      <w:pPr>
        <w:numPr>
          <w:ilvl w:val="0"/>
          <w:numId w:val="166"/>
        </w:numPr>
        <w:spacing w:after="0" w:line="276" w:lineRule="auto"/>
        <w:jc w:val="left"/>
        <w:rPr>
          <w:rFonts w:ascii="Arial" w:eastAsia="Arial" w:hAnsi="Arial" w:cs="Arial"/>
          <w:sz w:val="22"/>
          <w:szCs w:val="22"/>
        </w:rPr>
        <w:pPrChange w:id="407" w:author="Other Author" w:date="2025-05-19T04:59:00Z">
          <w:pPr>
            <w:numPr>
              <w:numId w:val="58"/>
            </w:numPr>
            <w:spacing w:after="0" w:line="276" w:lineRule="auto"/>
            <w:ind w:left="360" w:hanging="360"/>
            <w:jc w:val="left"/>
          </w:pPr>
        </w:pPrChange>
      </w:pPr>
      <w:r>
        <w:rPr>
          <w:b/>
        </w:rPr>
        <w:t>Email</w:t>
      </w:r>
      <w:r>
        <w:t>: The user's email fetches or filters reviews by user profile.</w:t>
      </w:r>
    </w:p>
    <w:p w14:paraId="0CD50C1E" w14:textId="77777777" w:rsidR="00CD29DA" w:rsidRDefault="00823A7F">
      <w:pPr>
        <w:numPr>
          <w:ilvl w:val="0"/>
          <w:numId w:val="166"/>
        </w:numPr>
        <w:spacing w:after="0" w:line="276" w:lineRule="auto"/>
        <w:jc w:val="left"/>
        <w:rPr>
          <w:rFonts w:ascii="Arial" w:eastAsia="Arial" w:hAnsi="Arial" w:cs="Arial"/>
          <w:sz w:val="22"/>
          <w:szCs w:val="22"/>
        </w:rPr>
        <w:pPrChange w:id="408" w:author="Other Author" w:date="2025-05-19T04:59:00Z">
          <w:pPr>
            <w:numPr>
              <w:numId w:val="58"/>
            </w:numPr>
            <w:spacing w:after="0" w:line="276" w:lineRule="auto"/>
            <w:ind w:left="360" w:hanging="360"/>
            <w:jc w:val="left"/>
          </w:pPr>
        </w:pPrChange>
      </w:pPr>
      <w:r>
        <w:rPr>
          <w:b/>
        </w:rPr>
        <w:t>Rating</w:t>
      </w:r>
      <w:r>
        <w:t>: out of 5 rating assigned by the user to the place.</w:t>
      </w:r>
    </w:p>
    <w:p w14:paraId="0CD50C1F" w14:textId="77777777" w:rsidR="00CD29DA" w:rsidRDefault="00823A7F">
      <w:pPr>
        <w:numPr>
          <w:ilvl w:val="0"/>
          <w:numId w:val="166"/>
        </w:numPr>
        <w:spacing w:after="0" w:line="276" w:lineRule="auto"/>
        <w:jc w:val="left"/>
        <w:rPr>
          <w:rFonts w:ascii="Arial" w:eastAsia="Arial" w:hAnsi="Arial" w:cs="Arial"/>
          <w:sz w:val="22"/>
          <w:szCs w:val="22"/>
        </w:rPr>
        <w:pPrChange w:id="409" w:author="Other Author" w:date="2025-05-19T04:59:00Z">
          <w:pPr>
            <w:numPr>
              <w:numId w:val="58"/>
            </w:numPr>
            <w:spacing w:after="0" w:line="276" w:lineRule="auto"/>
            <w:ind w:left="360" w:hanging="360"/>
            <w:jc w:val="left"/>
          </w:pPr>
        </w:pPrChange>
      </w:pPr>
      <w:r>
        <w:rPr>
          <w:b/>
        </w:rPr>
        <w:t>Comment</w:t>
      </w:r>
      <w:r>
        <w:t>: written feedback or remarks left by the user.</w:t>
      </w:r>
    </w:p>
    <w:p w14:paraId="0CD50C20" w14:textId="77777777" w:rsidR="00CD29DA" w:rsidRDefault="00CD29DA">
      <w:pPr>
        <w:ind w:left="360"/>
      </w:pPr>
    </w:p>
    <w:p w14:paraId="0CD50C21" w14:textId="77777777" w:rsidR="00CD29DA" w:rsidRDefault="00823A7F">
      <w:pPr>
        <w:pStyle w:val="Heading2"/>
        <w:numPr>
          <w:ilvl w:val="0"/>
          <w:numId w:val="166"/>
        </w:numPr>
        <w:pPrChange w:id="410" w:author="Other Author" w:date="2025-05-19T04:59:00Z">
          <w:pPr>
            <w:pStyle w:val="Heading2"/>
            <w:numPr>
              <w:numId w:val="58"/>
            </w:numPr>
            <w:ind w:left="360" w:hanging="360"/>
          </w:pPr>
        </w:pPrChange>
      </w:pPr>
      <w:r>
        <w:t>API Specification</w:t>
      </w:r>
    </w:p>
    <w:p w14:paraId="0CD50C22" w14:textId="77777777" w:rsidR="00CD29DA" w:rsidRDefault="00823A7F">
      <w:pPr>
        <w:spacing w:after="0" w:line="276" w:lineRule="auto"/>
        <w:jc w:val="left"/>
      </w:pPr>
      <w:r>
        <w:t xml:space="preserve">- </w:t>
      </w:r>
      <w:r>
        <w:rPr>
          <w:b/>
        </w:rPr>
        <w:t>Gemini</w:t>
      </w:r>
      <w:r>
        <w:t xml:space="preserve">: For itinerary planning. </w:t>
      </w:r>
    </w:p>
    <w:p w14:paraId="0CD50C23" w14:textId="77777777" w:rsidR="00CD29DA" w:rsidRDefault="00823A7F">
      <w:pPr>
        <w:spacing w:after="0" w:line="276" w:lineRule="auto"/>
        <w:jc w:val="left"/>
      </w:pPr>
      <w:r>
        <w:t xml:space="preserve">- </w:t>
      </w:r>
      <w:r>
        <w:rPr>
          <w:b/>
        </w:rPr>
        <w:t>Google APIs</w:t>
      </w:r>
      <w:r>
        <w:t>: For map and search functionalities.</w:t>
      </w:r>
    </w:p>
    <w:p w14:paraId="0CD50C24" w14:textId="77777777" w:rsidR="00CD29DA" w:rsidRDefault="00823A7F">
      <w:pPr>
        <w:spacing w:after="0" w:line="276" w:lineRule="auto"/>
        <w:jc w:val="left"/>
      </w:pPr>
      <w:r>
        <w:t xml:space="preserve">- </w:t>
      </w:r>
      <w:r>
        <w:rPr>
          <w:b/>
        </w:rPr>
        <w:t>OpenWeather API:</w:t>
      </w:r>
      <w:r>
        <w:t xml:space="preserve"> This is for live weather updates. </w:t>
      </w:r>
    </w:p>
    <w:p w14:paraId="0CD50C25" w14:textId="77777777" w:rsidR="00CD29DA" w:rsidRDefault="00CD29DA"/>
    <w:p w14:paraId="0CD50C26" w14:textId="77777777" w:rsidR="00CD29DA" w:rsidRDefault="00CD29DA"/>
    <w:p w14:paraId="0CD50C27" w14:textId="77777777" w:rsidR="00CD29DA" w:rsidRDefault="00CD29DA"/>
    <w:p w14:paraId="0CD50C28" w14:textId="77777777" w:rsidR="00CD29DA" w:rsidRDefault="00CD29DA"/>
    <w:p w14:paraId="0CD50C29" w14:textId="77777777" w:rsidR="00CD29DA" w:rsidRDefault="00CD29DA">
      <w:pPr>
        <w:sectPr w:rsidR="00CD29DA">
          <w:pgSz w:w="12240" w:h="15840"/>
          <w:pgMar w:top="1440" w:right="1440" w:bottom="1440" w:left="1440" w:header="720" w:footer="720" w:gutter="0"/>
          <w:cols w:space="720"/>
        </w:sectPr>
      </w:pPr>
    </w:p>
    <w:p w14:paraId="0CD50C2A" w14:textId="77777777" w:rsidR="00CD29DA" w:rsidRDefault="00823A7F">
      <w:pPr>
        <w:pStyle w:val="Heading1"/>
        <w:numPr>
          <w:ilvl w:val="0"/>
          <w:numId w:val="172"/>
        </w:numPr>
        <w:pPrChange w:id="411" w:author="Other Author" w:date="2025-05-19T04:59:00Z">
          <w:pPr>
            <w:pStyle w:val="Heading1"/>
            <w:numPr>
              <w:numId w:val="64"/>
            </w:numPr>
            <w:ind w:left="360" w:hanging="360"/>
          </w:pPr>
        </w:pPrChange>
      </w:pPr>
      <w:r>
        <w:lastRenderedPageBreak/>
        <w:t>System User Interface</w:t>
      </w:r>
    </w:p>
    <w:p w14:paraId="0CD50C2B" w14:textId="77777777" w:rsidR="00CD29DA" w:rsidRDefault="00823A7F">
      <w:pPr>
        <w:rPr>
          <w:b/>
          <w:sz w:val="26"/>
          <w:szCs w:val="26"/>
        </w:rPr>
      </w:pPr>
      <w:r>
        <w:rPr>
          <w:sz w:val="26"/>
          <w:szCs w:val="26"/>
        </w:rPr>
        <w:t>This section showcases the user interface for our main functionality pages. The total developed pages include the ones for the android Manzil app as well as the desktop web applications for hotel and car rental admins.</w:t>
      </w:r>
    </w:p>
    <w:p w14:paraId="0CD50C2C" w14:textId="77777777" w:rsidR="00CD29DA" w:rsidRDefault="00CD29DA">
      <w:pPr>
        <w:rPr>
          <w:b/>
          <w:sz w:val="26"/>
          <w:szCs w:val="26"/>
        </w:rPr>
      </w:pPr>
    </w:p>
    <w:p w14:paraId="0CD50C2D" w14:textId="77777777" w:rsidR="00CD29DA" w:rsidRDefault="00823A7F">
      <w:pPr>
        <w:rPr>
          <w:b/>
          <w:sz w:val="26"/>
          <w:szCs w:val="26"/>
        </w:rPr>
      </w:pPr>
      <w:r>
        <w:rPr>
          <w:b/>
          <w:sz w:val="26"/>
          <w:szCs w:val="26"/>
        </w:rPr>
        <w:t>AI Trip planning</w:t>
      </w:r>
    </w:p>
    <w:p w14:paraId="0CD50C2E" w14:textId="77777777" w:rsidR="00CD29DA" w:rsidRDefault="00823A7F">
      <w:r>
        <w:rPr>
          <w:noProof/>
        </w:rPr>
        <w:drawing>
          <wp:inline distT="114300" distB="114300" distL="114300" distR="114300" wp14:anchorId="0CD50DD1" wp14:editId="0CD50DD2">
            <wp:extent cx="5443538" cy="2835176"/>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443538" cy="2835176"/>
                    </a:xfrm>
                    <a:prstGeom prst="rect">
                      <a:avLst/>
                    </a:prstGeom>
                    <a:ln/>
                  </pic:spPr>
                </pic:pic>
              </a:graphicData>
            </a:graphic>
          </wp:inline>
        </w:drawing>
      </w:r>
    </w:p>
    <w:p w14:paraId="0CD50C2F" w14:textId="77777777" w:rsidR="00CD29DA" w:rsidRDefault="00823A7F">
      <w:r>
        <w:rPr>
          <w:noProof/>
        </w:rPr>
        <w:drawing>
          <wp:inline distT="114300" distB="114300" distL="114300" distR="114300" wp14:anchorId="0CD50DD3" wp14:editId="0CD50DD4">
            <wp:extent cx="1300163" cy="2834781"/>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1300163" cy="2834781"/>
                    </a:xfrm>
                    <a:prstGeom prst="rect">
                      <a:avLst/>
                    </a:prstGeom>
                    <a:ln/>
                  </pic:spPr>
                </pic:pic>
              </a:graphicData>
            </a:graphic>
          </wp:inline>
        </w:drawing>
      </w:r>
    </w:p>
    <w:p w14:paraId="0CD50C30" w14:textId="77777777" w:rsidR="00CD29DA" w:rsidRDefault="00823A7F">
      <w:pPr>
        <w:ind w:left="3543"/>
        <w:rPr>
          <w:b/>
          <w:sz w:val="26"/>
          <w:szCs w:val="26"/>
        </w:rPr>
      </w:pPr>
      <w:r>
        <w:rPr>
          <w:b/>
          <w:sz w:val="26"/>
          <w:szCs w:val="26"/>
        </w:rPr>
        <w:lastRenderedPageBreak/>
        <w:t>Hotels and hotel rooms</w:t>
      </w:r>
    </w:p>
    <w:p w14:paraId="0CD50C31" w14:textId="77777777" w:rsidR="00CD29DA" w:rsidRDefault="00823A7F">
      <w:r>
        <w:rPr>
          <w:noProof/>
        </w:rPr>
        <w:drawing>
          <wp:inline distT="114300" distB="114300" distL="114300" distR="114300" wp14:anchorId="0CD50DD5" wp14:editId="0CD50DD6">
            <wp:extent cx="5943600" cy="44323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943600" cy="4432300"/>
                    </a:xfrm>
                    <a:prstGeom prst="rect">
                      <a:avLst/>
                    </a:prstGeom>
                    <a:ln/>
                  </pic:spPr>
                </pic:pic>
              </a:graphicData>
            </a:graphic>
          </wp:inline>
        </w:drawing>
      </w:r>
    </w:p>
    <w:p w14:paraId="0CD50C32" w14:textId="77777777" w:rsidR="00CD29DA" w:rsidRDefault="00823A7F">
      <w:pPr>
        <w:ind w:left="850"/>
        <w:rPr>
          <w:b/>
          <w:sz w:val="28"/>
          <w:szCs w:val="28"/>
        </w:rPr>
      </w:pPr>
      <w:r>
        <w:rPr>
          <w:b/>
          <w:sz w:val="28"/>
          <w:szCs w:val="28"/>
        </w:rPr>
        <w:t>Hotel reservation on user end and admin reservation requests tab</w:t>
      </w:r>
    </w:p>
    <w:p w14:paraId="0CD50C33" w14:textId="77777777" w:rsidR="00CD29DA" w:rsidRDefault="00823A7F">
      <w:r>
        <w:rPr>
          <w:noProof/>
        </w:rPr>
        <w:drawing>
          <wp:inline distT="114300" distB="114300" distL="114300" distR="114300" wp14:anchorId="0CD50DD7" wp14:editId="0CD50DD8">
            <wp:extent cx="5943600" cy="25019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943600" cy="2501900"/>
                    </a:xfrm>
                    <a:prstGeom prst="rect">
                      <a:avLst/>
                    </a:prstGeom>
                    <a:ln/>
                  </pic:spPr>
                </pic:pic>
              </a:graphicData>
            </a:graphic>
          </wp:inline>
        </w:drawing>
      </w:r>
    </w:p>
    <w:p w14:paraId="0CD50C34" w14:textId="77777777" w:rsidR="00CD29DA" w:rsidRDefault="00823A7F">
      <w:pPr>
        <w:ind w:left="3543"/>
        <w:rPr>
          <w:b/>
          <w:sz w:val="28"/>
          <w:szCs w:val="28"/>
        </w:rPr>
      </w:pPr>
      <w:r>
        <w:rPr>
          <w:b/>
          <w:sz w:val="28"/>
          <w:szCs w:val="28"/>
        </w:rPr>
        <w:lastRenderedPageBreak/>
        <w:t>hotel admin portal</w:t>
      </w:r>
    </w:p>
    <w:p w14:paraId="0CD50C35" w14:textId="77777777" w:rsidR="00CD29DA" w:rsidRDefault="00823A7F">
      <w:pPr>
        <w:rPr>
          <w:b/>
          <w:sz w:val="28"/>
          <w:szCs w:val="28"/>
        </w:rPr>
      </w:pPr>
      <w:r>
        <w:rPr>
          <w:b/>
          <w:noProof/>
          <w:sz w:val="28"/>
          <w:szCs w:val="28"/>
        </w:rPr>
        <w:drawing>
          <wp:inline distT="114300" distB="114300" distL="114300" distR="114300" wp14:anchorId="0CD50DD9" wp14:editId="0CD50DDA">
            <wp:extent cx="5943600" cy="33782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943600" cy="3378200"/>
                    </a:xfrm>
                    <a:prstGeom prst="rect">
                      <a:avLst/>
                    </a:prstGeom>
                    <a:ln/>
                  </pic:spPr>
                </pic:pic>
              </a:graphicData>
            </a:graphic>
          </wp:inline>
        </w:drawing>
      </w:r>
    </w:p>
    <w:p w14:paraId="0CD50C36" w14:textId="77777777" w:rsidR="00CD29DA" w:rsidRDefault="00823A7F">
      <w:pPr>
        <w:rPr>
          <w:b/>
          <w:sz w:val="28"/>
          <w:szCs w:val="28"/>
        </w:rPr>
      </w:pPr>
      <w:r>
        <w:rPr>
          <w:b/>
          <w:noProof/>
          <w:sz w:val="28"/>
          <w:szCs w:val="28"/>
        </w:rPr>
        <w:drawing>
          <wp:inline distT="114300" distB="114300" distL="114300" distR="114300" wp14:anchorId="0CD50DDB" wp14:editId="0CD50DDC">
            <wp:extent cx="5943600" cy="33909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943600" cy="3390900"/>
                    </a:xfrm>
                    <a:prstGeom prst="rect">
                      <a:avLst/>
                    </a:prstGeom>
                    <a:ln/>
                  </pic:spPr>
                </pic:pic>
              </a:graphicData>
            </a:graphic>
          </wp:inline>
        </w:drawing>
      </w:r>
    </w:p>
    <w:p w14:paraId="0CD50C37" w14:textId="77777777" w:rsidR="00CD29DA" w:rsidRDefault="00823A7F">
      <w:pPr>
        <w:rPr>
          <w:b/>
          <w:sz w:val="28"/>
          <w:szCs w:val="28"/>
        </w:rPr>
      </w:pPr>
      <w:r>
        <w:rPr>
          <w:b/>
          <w:noProof/>
          <w:sz w:val="28"/>
          <w:szCs w:val="28"/>
        </w:rPr>
        <w:lastRenderedPageBreak/>
        <w:drawing>
          <wp:inline distT="114300" distB="114300" distL="114300" distR="114300" wp14:anchorId="0CD50DDD" wp14:editId="0CD50DDE">
            <wp:extent cx="5943600" cy="33782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943600" cy="3378200"/>
                    </a:xfrm>
                    <a:prstGeom prst="rect">
                      <a:avLst/>
                    </a:prstGeom>
                    <a:ln/>
                  </pic:spPr>
                </pic:pic>
              </a:graphicData>
            </a:graphic>
          </wp:inline>
        </w:drawing>
      </w:r>
    </w:p>
    <w:p w14:paraId="0CD50C38" w14:textId="77777777" w:rsidR="00CD29DA" w:rsidRDefault="00823A7F">
      <w:pPr>
        <w:rPr>
          <w:b/>
          <w:sz w:val="28"/>
          <w:szCs w:val="28"/>
        </w:rPr>
      </w:pPr>
      <w:r>
        <w:rPr>
          <w:b/>
          <w:noProof/>
          <w:sz w:val="28"/>
          <w:szCs w:val="28"/>
        </w:rPr>
        <w:drawing>
          <wp:inline distT="114300" distB="114300" distL="114300" distR="114300" wp14:anchorId="0CD50DDF" wp14:editId="0CD50DE0">
            <wp:extent cx="5943600" cy="33782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943600" cy="3378200"/>
                    </a:xfrm>
                    <a:prstGeom prst="rect">
                      <a:avLst/>
                    </a:prstGeom>
                    <a:ln/>
                  </pic:spPr>
                </pic:pic>
              </a:graphicData>
            </a:graphic>
          </wp:inline>
        </w:drawing>
      </w:r>
    </w:p>
    <w:p w14:paraId="0CD50C39" w14:textId="77777777" w:rsidR="00CD29DA" w:rsidRDefault="00CD29DA">
      <w:pPr>
        <w:rPr>
          <w:b/>
          <w:sz w:val="28"/>
          <w:szCs w:val="28"/>
        </w:rPr>
      </w:pPr>
    </w:p>
    <w:p w14:paraId="0CD50C3A" w14:textId="77777777" w:rsidR="00CD29DA" w:rsidRDefault="00CD29DA">
      <w:pPr>
        <w:rPr>
          <w:b/>
          <w:sz w:val="28"/>
          <w:szCs w:val="28"/>
        </w:rPr>
      </w:pPr>
    </w:p>
    <w:p w14:paraId="0CD50C3B" w14:textId="77777777" w:rsidR="00CD29DA" w:rsidRDefault="00823A7F">
      <w:pPr>
        <w:ind w:left="2409"/>
        <w:rPr>
          <w:b/>
          <w:sz w:val="28"/>
          <w:szCs w:val="28"/>
        </w:rPr>
      </w:pPr>
      <w:r>
        <w:rPr>
          <w:b/>
          <w:sz w:val="28"/>
          <w:szCs w:val="28"/>
        </w:rPr>
        <w:t>Car rentals list and car rental page</w:t>
      </w:r>
    </w:p>
    <w:p w14:paraId="0CD50C3C" w14:textId="77777777" w:rsidR="00CD29DA" w:rsidRDefault="00823A7F">
      <w:pPr>
        <w:rPr>
          <w:b/>
          <w:sz w:val="28"/>
          <w:szCs w:val="28"/>
        </w:rPr>
      </w:pPr>
      <w:r>
        <w:rPr>
          <w:b/>
          <w:noProof/>
          <w:sz w:val="28"/>
          <w:szCs w:val="28"/>
        </w:rPr>
        <w:lastRenderedPageBreak/>
        <w:drawing>
          <wp:inline distT="114300" distB="114300" distL="114300" distR="114300" wp14:anchorId="0CD50DE1" wp14:editId="0CD50DE2">
            <wp:extent cx="1824038" cy="38100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1824038" cy="3810000"/>
                    </a:xfrm>
                    <a:prstGeom prst="rect">
                      <a:avLst/>
                    </a:prstGeom>
                    <a:ln/>
                  </pic:spPr>
                </pic:pic>
              </a:graphicData>
            </a:graphic>
          </wp:inline>
        </w:drawing>
      </w:r>
      <w:r>
        <w:rPr>
          <w:b/>
          <w:noProof/>
          <w:sz w:val="28"/>
          <w:szCs w:val="28"/>
        </w:rPr>
        <w:drawing>
          <wp:inline distT="114300" distB="114300" distL="114300" distR="114300" wp14:anchorId="0CD50DE3" wp14:editId="0CD50DE4">
            <wp:extent cx="2043113" cy="4305300"/>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2043113" cy="4305300"/>
                    </a:xfrm>
                    <a:prstGeom prst="rect">
                      <a:avLst/>
                    </a:prstGeom>
                    <a:ln/>
                  </pic:spPr>
                </pic:pic>
              </a:graphicData>
            </a:graphic>
          </wp:inline>
        </w:drawing>
      </w:r>
    </w:p>
    <w:p w14:paraId="0CD50C3D" w14:textId="77777777" w:rsidR="00CD29DA" w:rsidRDefault="00823A7F">
      <w:pPr>
        <w:ind w:firstLine="1984"/>
        <w:rPr>
          <w:b/>
          <w:sz w:val="28"/>
          <w:szCs w:val="28"/>
        </w:rPr>
      </w:pPr>
      <w:r>
        <w:rPr>
          <w:b/>
          <w:sz w:val="28"/>
          <w:szCs w:val="28"/>
        </w:rPr>
        <w:t>(similar car rental admin portal as hotels)</w:t>
      </w:r>
    </w:p>
    <w:p w14:paraId="0CD50C3E" w14:textId="77777777" w:rsidR="00CD29DA" w:rsidRDefault="00CD29DA">
      <w:pPr>
        <w:rPr>
          <w:b/>
          <w:sz w:val="28"/>
          <w:szCs w:val="28"/>
        </w:rPr>
      </w:pPr>
    </w:p>
    <w:p w14:paraId="0CD50C3F" w14:textId="77777777" w:rsidR="00CD29DA" w:rsidRDefault="00CD29DA">
      <w:pPr>
        <w:rPr>
          <w:b/>
          <w:sz w:val="28"/>
          <w:szCs w:val="28"/>
        </w:rPr>
      </w:pPr>
    </w:p>
    <w:p w14:paraId="0CD50C40" w14:textId="77777777" w:rsidR="00CD29DA" w:rsidRDefault="00CD29DA">
      <w:pPr>
        <w:rPr>
          <w:b/>
          <w:sz w:val="28"/>
          <w:szCs w:val="28"/>
        </w:rPr>
      </w:pPr>
    </w:p>
    <w:p w14:paraId="0CD50C41" w14:textId="77777777" w:rsidR="00CD29DA" w:rsidRDefault="00CD29DA">
      <w:pPr>
        <w:rPr>
          <w:b/>
          <w:sz w:val="28"/>
          <w:szCs w:val="28"/>
        </w:rPr>
      </w:pPr>
    </w:p>
    <w:p w14:paraId="0CD50C42" w14:textId="77777777" w:rsidR="00CD29DA" w:rsidRDefault="00CD29DA">
      <w:pPr>
        <w:rPr>
          <w:b/>
          <w:sz w:val="28"/>
          <w:szCs w:val="28"/>
        </w:rPr>
      </w:pPr>
    </w:p>
    <w:p w14:paraId="0CD50C43" w14:textId="77777777" w:rsidR="00CD29DA" w:rsidRDefault="00CD29DA">
      <w:pPr>
        <w:rPr>
          <w:b/>
          <w:sz w:val="28"/>
          <w:szCs w:val="28"/>
        </w:rPr>
      </w:pPr>
    </w:p>
    <w:p w14:paraId="0CD50C44" w14:textId="77777777" w:rsidR="00CD29DA" w:rsidRDefault="00CD29DA">
      <w:pPr>
        <w:rPr>
          <w:b/>
          <w:sz w:val="28"/>
          <w:szCs w:val="28"/>
        </w:rPr>
      </w:pPr>
    </w:p>
    <w:p w14:paraId="0CD50C45" w14:textId="77777777" w:rsidR="00CD29DA" w:rsidRDefault="00823A7F">
      <w:pPr>
        <w:ind w:left="3259"/>
        <w:rPr>
          <w:b/>
          <w:sz w:val="28"/>
          <w:szCs w:val="28"/>
        </w:rPr>
      </w:pPr>
      <w:r>
        <w:rPr>
          <w:b/>
          <w:sz w:val="28"/>
          <w:szCs w:val="28"/>
        </w:rPr>
        <w:t>Navigation page</w:t>
      </w:r>
    </w:p>
    <w:p w14:paraId="0CD50C46" w14:textId="77777777" w:rsidR="00CD29DA" w:rsidRDefault="00823A7F">
      <w:pPr>
        <w:rPr>
          <w:b/>
          <w:sz w:val="28"/>
          <w:szCs w:val="28"/>
        </w:rPr>
      </w:pPr>
      <w:r>
        <w:rPr>
          <w:b/>
          <w:noProof/>
          <w:sz w:val="28"/>
          <w:szCs w:val="28"/>
        </w:rPr>
        <w:lastRenderedPageBreak/>
        <w:drawing>
          <wp:inline distT="114300" distB="114300" distL="114300" distR="114300" wp14:anchorId="0CD50DE5" wp14:editId="0CD50DE6">
            <wp:extent cx="1885950" cy="4041794"/>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1885950" cy="4041794"/>
                    </a:xfrm>
                    <a:prstGeom prst="rect">
                      <a:avLst/>
                    </a:prstGeom>
                    <a:ln/>
                  </pic:spPr>
                </pic:pic>
              </a:graphicData>
            </a:graphic>
          </wp:inline>
        </w:drawing>
      </w:r>
    </w:p>
    <w:p w14:paraId="0CD50C47" w14:textId="77777777" w:rsidR="00CD29DA" w:rsidRDefault="00CD29DA">
      <w:pPr>
        <w:rPr>
          <w:b/>
          <w:sz w:val="28"/>
          <w:szCs w:val="28"/>
        </w:rPr>
      </w:pPr>
    </w:p>
    <w:p w14:paraId="0CD50C48" w14:textId="77777777" w:rsidR="00CD29DA" w:rsidRDefault="00CD29DA">
      <w:pPr>
        <w:rPr>
          <w:b/>
          <w:sz w:val="28"/>
          <w:szCs w:val="28"/>
        </w:rPr>
      </w:pPr>
    </w:p>
    <w:p w14:paraId="0CD50C49" w14:textId="77777777" w:rsidR="00CD29DA" w:rsidRDefault="00CD29DA">
      <w:pPr>
        <w:rPr>
          <w:b/>
          <w:sz w:val="28"/>
          <w:szCs w:val="28"/>
        </w:rPr>
      </w:pPr>
    </w:p>
    <w:p w14:paraId="0CD50C4A" w14:textId="77777777" w:rsidR="00CD29DA" w:rsidRDefault="00CD29DA">
      <w:pPr>
        <w:rPr>
          <w:b/>
          <w:sz w:val="28"/>
          <w:szCs w:val="28"/>
        </w:rPr>
      </w:pPr>
    </w:p>
    <w:p w14:paraId="0CD50C4B" w14:textId="77777777" w:rsidR="00CD29DA" w:rsidRDefault="00CD29DA">
      <w:pPr>
        <w:rPr>
          <w:b/>
          <w:sz w:val="28"/>
          <w:szCs w:val="28"/>
        </w:rPr>
      </w:pPr>
    </w:p>
    <w:p w14:paraId="0CD50C4C" w14:textId="77777777" w:rsidR="00CD29DA" w:rsidRDefault="00CD29DA">
      <w:pPr>
        <w:rPr>
          <w:b/>
          <w:sz w:val="28"/>
          <w:szCs w:val="28"/>
        </w:rPr>
      </w:pPr>
    </w:p>
    <w:p w14:paraId="0CD50C4D" w14:textId="77777777" w:rsidR="00CD29DA" w:rsidRDefault="00CD29DA">
      <w:pPr>
        <w:rPr>
          <w:b/>
          <w:sz w:val="28"/>
          <w:szCs w:val="28"/>
        </w:rPr>
      </w:pPr>
    </w:p>
    <w:p w14:paraId="0CD50C4E" w14:textId="77777777" w:rsidR="00CD29DA" w:rsidRDefault="00CD29DA">
      <w:pPr>
        <w:rPr>
          <w:b/>
          <w:sz w:val="28"/>
          <w:szCs w:val="28"/>
        </w:rPr>
      </w:pPr>
    </w:p>
    <w:p w14:paraId="0CD50C4F" w14:textId="77777777" w:rsidR="00CD29DA" w:rsidRDefault="00CD29DA">
      <w:pPr>
        <w:rPr>
          <w:b/>
          <w:sz w:val="28"/>
          <w:szCs w:val="28"/>
        </w:rPr>
      </w:pPr>
    </w:p>
    <w:p w14:paraId="0CD50C50" w14:textId="77777777" w:rsidR="00CD29DA" w:rsidRDefault="00823A7F">
      <w:pPr>
        <w:ind w:left="2125"/>
        <w:rPr>
          <w:b/>
          <w:sz w:val="28"/>
          <w:szCs w:val="28"/>
        </w:rPr>
      </w:pPr>
      <w:r>
        <w:rPr>
          <w:b/>
          <w:sz w:val="28"/>
          <w:szCs w:val="28"/>
        </w:rPr>
        <w:t>place reviews and your reviews on the profile</w:t>
      </w:r>
    </w:p>
    <w:p w14:paraId="0CD50C51" w14:textId="77777777" w:rsidR="00CD29DA" w:rsidRDefault="00823A7F">
      <w:pPr>
        <w:rPr>
          <w:b/>
          <w:sz w:val="28"/>
          <w:szCs w:val="28"/>
        </w:rPr>
      </w:pPr>
      <w:r>
        <w:rPr>
          <w:b/>
          <w:noProof/>
          <w:sz w:val="28"/>
          <w:szCs w:val="28"/>
        </w:rPr>
        <w:lastRenderedPageBreak/>
        <w:drawing>
          <wp:inline distT="114300" distB="114300" distL="114300" distR="114300" wp14:anchorId="0CD50DE7" wp14:editId="0CD50DE8">
            <wp:extent cx="5943600" cy="4343400"/>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943600" cy="4343400"/>
                    </a:xfrm>
                    <a:prstGeom prst="rect">
                      <a:avLst/>
                    </a:prstGeom>
                    <a:ln/>
                  </pic:spPr>
                </pic:pic>
              </a:graphicData>
            </a:graphic>
          </wp:inline>
        </w:drawing>
      </w:r>
    </w:p>
    <w:p w14:paraId="0CD50C52" w14:textId="77777777" w:rsidR="00CD29DA" w:rsidRDefault="00CD29DA">
      <w:pPr>
        <w:rPr>
          <w:b/>
          <w:sz w:val="28"/>
          <w:szCs w:val="28"/>
        </w:rPr>
      </w:pPr>
    </w:p>
    <w:p w14:paraId="0CD50C53" w14:textId="77777777" w:rsidR="00CD29DA" w:rsidRDefault="00CD29DA">
      <w:pPr>
        <w:rPr>
          <w:b/>
          <w:sz w:val="28"/>
          <w:szCs w:val="28"/>
        </w:rPr>
      </w:pPr>
    </w:p>
    <w:p w14:paraId="0CD50C54" w14:textId="77777777" w:rsidR="00CD29DA" w:rsidRDefault="00CD29DA">
      <w:pPr>
        <w:rPr>
          <w:b/>
          <w:sz w:val="28"/>
          <w:szCs w:val="28"/>
        </w:rPr>
      </w:pPr>
    </w:p>
    <w:p w14:paraId="0CD50C55" w14:textId="77777777" w:rsidR="00CD29DA" w:rsidRDefault="00CD29DA">
      <w:pPr>
        <w:rPr>
          <w:b/>
          <w:sz w:val="28"/>
          <w:szCs w:val="28"/>
        </w:rPr>
      </w:pPr>
    </w:p>
    <w:p w14:paraId="0CD50C56" w14:textId="77777777" w:rsidR="00CD29DA" w:rsidRDefault="00CD29DA">
      <w:pPr>
        <w:rPr>
          <w:b/>
          <w:sz w:val="28"/>
          <w:szCs w:val="28"/>
        </w:rPr>
      </w:pPr>
    </w:p>
    <w:p w14:paraId="0CD50C57" w14:textId="77777777" w:rsidR="00CD29DA" w:rsidRDefault="00CD29DA">
      <w:pPr>
        <w:rPr>
          <w:b/>
          <w:sz w:val="28"/>
          <w:szCs w:val="28"/>
        </w:rPr>
      </w:pPr>
    </w:p>
    <w:p w14:paraId="0CD50C58" w14:textId="77777777" w:rsidR="00CD29DA" w:rsidRDefault="00CD29DA">
      <w:pPr>
        <w:rPr>
          <w:b/>
          <w:sz w:val="28"/>
          <w:szCs w:val="28"/>
        </w:rPr>
      </w:pPr>
    </w:p>
    <w:p w14:paraId="0CD50C59" w14:textId="77777777" w:rsidR="00CD29DA" w:rsidRDefault="00CD29DA">
      <w:pPr>
        <w:rPr>
          <w:b/>
          <w:sz w:val="28"/>
          <w:szCs w:val="28"/>
        </w:rPr>
      </w:pPr>
    </w:p>
    <w:p w14:paraId="0CD50C5A" w14:textId="77777777" w:rsidR="00CD29DA" w:rsidRDefault="00CD29DA">
      <w:pPr>
        <w:rPr>
          <w:b/>
          <w:sz w:val="28"/>
          <w:szCs w:val="28"/>
        </w:rPr>
      </w:pPr>
    </w:p>
    <w:p w14:paraId="0CD50C5B" w14:textId="77777777" w:rsidR="00CD29DA" w:rsidRDefault="00823A7F">
      <w:pPr>
        <w:ind w:left="283"/>
        <w:rPr>
          <w:b/>
          <w:sz w:val="28"/>
          <w:szCs w:val="28"/>
        </w:rPr>
      </w:pPr>
      <w:r>
        <w:rPr>
          <w:b/>
          <w:sz w:val="28"/>
          <w:szCs w:val="28"/>
        </w:rPr>
        <w:lastRenderedPageBreak/>
        <w:t>update profile, user reservation history, and user rental booking history</w:t>
      </w:r>
    </w:p>
    <w:p w14:paraId="0CD50C5C" w14:textId="77777777" w:rsidR="00CD29DA" w:rsidRDefault="00823A7F">
      <w:pPr>
        <w:rPr>
          <w:b/>
          <w:sz w:val="28"/>
          <w:szCs w:val="28"/>
        </w:rPr>
      </w:pPr>
      <w:r>
        <w:rPr>
          <w:b/>
          <w:noProof/>
          <w:sz w:val="28"/>
          <w:szCs w:val="28"/>
        </w:rPr>
        <w:drawing>
          <wp:inline distT="114300" distB="114300" distL="114300" distR="114300" wp14:anchorId="0CD50DE9" wp14:editId="0CD50DEA">
            <wp:extent cx="5943600" cy="31623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5943600" cy="3162300"/>
                    </a:xfrm>
                    <a:prstGeom prst="rect">
                      <a:avLst/>
                    </a:prstGeom>
                    <a:ln/>
                  </pic:spPr>
                </pic:pic>
              </a:graphicData>
            </a:graphic>
          </wp:inline>
        </w:drawing>
      </w:r>
    </w:p>
    <w:p w14:paraId="0CD50C5D" w14:textId="77777777" w:rsidR="00CD29DA" w:rsidRDefault="00CD29DA">
      <w:pPr>
        <w:rPr>
          <w:b/>
          <w:sz w:val="28"/>
          <w:szCs w:val="28"/>
        </w:rPr>
      </w:pPr>
    </w:p>
    <w:p w14:paraId="0CD50C5E" w14:textId="77777777" w:rsidR="00CD29DA" w:rsidRDefault="00823A7F">
      <w:pPr>
        <w:rPr>
          <w:b/>
          <w:sz w:val="28"/>
          <w:szCs w:val="28"/>
        </w:rPr>
      </w:pPr>
      <w:r>
        <w:rPr>
          <w:b/>
          <w:sz w:val="28"/>
          <w:szCs w:val="28"/>
        </w:rPr>
        <w:t>Food and Tourist spots</w:t>
      </w:r>
    </w:p>
    <w:p w14:paraId="0CD50C5F" w14:textId="77777777" w:rsidR="00CD29DA" w:rsidRDefault="00823A7F">
      <w:pPr>
        <w:rPr>
          <w:b/>
          <w:sz w:val="28"/>
          <w:szCs w:val="28"/>
        </w:rPr>
        <w:sectPr w:rsidR="00CD29DA">
          <w:pgSz w:w="12240" w:h="15840"/>
          <w:pgMar w:top="1440" w:right="1440" w:bottom="1440" w:left="1440" w:header="720" w:footer="720" w:gutter="0"/>
          <w:cols w:space="720"/>
        </w:sectPr>
      </w:pPr>
      <w:r>
        <w:rPr>
          <w:b/>
          <w:noProof/>
          <w:sz w:val="28"/>
          <w:szCs w:val="28"/>
        </w:rPr>
        <w:drawing>
          <wp:inline distT="114300" distB="114300" distL="114300" distR="114300" wp14:anchorId="0CD50DEB" wp14:editId="0CD50DEC">
            <wp:extent cx="5943600" cy="3073400"/>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943600" cy="3073400"/>
                    </a:xfrm>
                    <a:prstGeom prst="rect">
                      <a:avLst/>
                    </a:prstGeom>
                    <a:ln/>
                  </pic:spPr>
                </pic:pic>
              </a:graphicData>
            </a:graphic>
          </wp:inline>
        </w:drawing>
      </w:r>
    </w:p>
    <w:p w14:paraId="0CD50C60" w14:textId="20692B26" w:rsidR="00CD29DA" w:rsidRDefault="00823A7F">
      <w:pPr>
        <w:pStyle w:val="Heading1"/>
        <w:numPr>
          <w:ilvl w:val="0"/>
          <w:numId w:val="172"/>
        </w:numPr>
        <w:rPr>
          <w:rPrChange w:id="412" w:author="Other Author" w:date="2025-05-19T04:59:00Z">
            <w:rPr>
              <w:color w:val="FF0000"/>
            </w:rPr>
          </w:rPrChange>
        </w:rPr>
        <w:pPrChange w:id="413" w:author="Other Author" w:date="2025-05-19T04:59:00Z">
          <w:pPr>
            <w:pStyle w:val="Heading1"/>
            <w:numPr>
              <w:numId w:val="64"/>
            </w:numPr>
            <w:ind w:left="360" w:hanging="360"/>
          </w:pPr>
        </w:pPrChange>
      </w:pPr>
      <w:r>
        <w:rPr>
          <w:rPrChange w:id="414" w:author="Other Author" w:date="2025-05-19T04:59:00Z">
            <w:rPr>
              <w:color w:val="FF0000"/>
            </w:rPr>
          </w:rPrChange>
        </w:rPr>
        <w:lastRenderedPageBreak/>
        <w:t>Project Security</w:t>
      </w:r>
      <w:del w:id="415" w:author="Other Author" w:date="2025-05-19T04:59:00Z">
        <w:r w:rsidR="00E915C5">
          <w:rPr>
            <w:color w:val="FF0000"/>
          </w:rPr>
          <w:delText xml:space="preserve"> (TABLE WAS OUTSIDE MARGIN)</w:delText>
        </w:r>
      </w:del>
      <w:bookmarkStart w:id="416" w:name="_GoBack"/>
      <w:bookmarkEnd w:id="416"/>
    </w:p>
    <w:p w14:paraId="0CD50C61" w14:textId="77777777" w:rsidR="00CD29DA" w:rsidRDefault="00CD29DA"/>
    <w:tbl>
      <w:tblPr>
        <w:tblW w:w="104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00" w:type="dxa"/>
          <w:left w:w="100" w:type="dxa"/>
          <w:bottom w:w="100" w:type="dxa"/>
          <w:right w:w="100" w:type="dxa"/>
        </w:tblCellMar>
        <w:tblLook w:val="0600" w:firstRow="0" w:lastRow="0" w:firstColumn="0" w:lastColumn="0" w:noHBand="1" w:noVBand="1"/>
        <w:tblPrChange w:id="417" w:author="Other Author" w:date="2025-05-19T04:59:00Z">
          <w:tblPr>
            <w:tblStyle w:val="a2"/>
            <w:tblW w:w="971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PrChange>
      </w:tblPr>
      <w:tblGrid>
        <w:gridCol w:w="540"/>
        <w:gridCol w:w="1920"/>
        <w:gridCol w:w="3270"/>
        <w:gridCol w:w="4710"/>
        <w:tblGridChange w:id="418">
          <w:tblGrid>
            <w:gridCol w:w="540"/>
            <w:gridCol w:w="1920"/>
            <w:gridCol w:w="3270"/>
            <w:gridCol w:w="3982"/>
          </w:tblGrid>
        </w:tblGridChange>
      </w:tblGrid>
      <w:tr w:rsidR="00CD29DA" w14:paraId="0CD50C66" w14:textId="77777777">
        <w:trPr>
          <w:trHeight w:val="555"/>
          <w:trPrChange w:id="419" w:author="Other Author" w:date="2025-05-19T04:59:00Z">
            <w:trPr>
              <w:trHeight w:val="555"/>
            </w:trPr>
          </w:trPrChange>
        </w:trPr>
        <w:tc>
          <w:tcPr>
            <w:tcW w:w="540" w:type="dxa"/>
            <w:tcBorders>
              <w:top w:val="single" w:sz="6" w:space="0" w:color="000000"/>
              <w:left w:val="single" w:sz="6" w:space="0" w:color="000000"/>
              <w:bottom w:val="single" w:sz="6" w:space="0" w:color="000000"/>
              <w:right w:val="single" w:sz="6" w:space="0" w:color="000000"/>
            </w:tcBorders>
            <w:shd w:val="clear" w:color="auto" w:fill="D9D9D9"/>
            <w:tcMar>
              <w:top w:w="0" w:type="dxa"/>
              <w:left w:w="0" w:type="dxa"/>
              <w:bottom w:w="0" w:type="dxa"/>
              <w:right w:w="0" w:type="dxa"/>
            </w:tcMar>
            <w:tcPrChange w:id="420" w:author="Other Author" w:date="2025-05-19T04:59:00Z">
              <w:tcPr>
                <w:tcW w:w="540" w:type="dxa"/>
                <w:tcBorders>
                  <w:top w:val="single" w:sz="6" w:space="0" w:color="000000"/>
                  <w:left w:val="single" w:sz="6" w:space="0" w:color="000000"/>
                  <w:bottom w:val="single" w:sz="6" w:space="0" w:color="000000"/>
                  <w:right w:val="single" w:sz="6" w:space="0" w:color="000000"/>
                </w:tcBorders>
                <w:shd w:val="clear" w:color="auto" w:fill="D9D9D9"/>
                <w:tcMar>
                  <w:top w:w="0" w:type="dxa"/>
                  <w:left w:w="0" w:type="dxa"/>
                  <w:bottom w:w="0" w:type="dxa"/>
                  <w:right w:w="0" w:type="dxa"/>
                </w:tcMar>
              </w:tcPr>
            </w:tcPrChange>
          </w:tcPr>
          <w:p w14:paraId="0CD50C62" w14:textId="77777777" w:rsidR="00CD29DA" w:rsidRDefault="00823A7F">
            <w:pPr>
              <w:pStyle w:val="Heading1"/>
              <w:spacing w:before="0"/>
              <w:ind w:left="100" w:right="-26"/>
              <w:jc w:val="center"/>
              <w:rPr>
                <w:rFonts w:ascii="Calibri" w:eastAsia="Calibri" w:hAnsi="Calibri" w:cs="Calibri"/>
                <w:sz w:val="24"/>
                <w:szCs w:val="24"/>
              </w:rPr>
            </w:pPr>
            <w:r>
              <w:rPr>
                <w:rFonts w:ascii="Calibri" w:eastAsia="Calibri" w:hAnsi="Calibri" w:cs="Calibri"/>
                <w:sz w:val="24"/>
                <w:szCs w:val="24"/>
              </w:rPr>
              <w:lastRenderedPageBreak/>
              <w:t xml:space="preserve">Sr# </w:t>
            </w:r>
          </w:p>
        </w:tc>
        <w:tc>
          <w:tcPr>
            <w:tcW w:w="1920" w:type="dxa"/>
            <w:tcBorders>
              <w:top w:val="single" w:sz="6" w:space="0" w:color="000000"/>
              <w:left w:val="single" w:sz="6" w:space="0" w:color="000000"/>
              <w:bottom w:val="single" w:sz="6" w:space="0" w:color="000000"/>
              <w:right w:val="single" w:sz="6" w:space="0" w:color="000000"/>
            </w:tcBorders>
            <w:shd w:val="clear" w:color="auto" w:fill="D9D9D9"/>
            <w:tcMar>
              <w:top w:w="0" w:type="dxa"/>
              <w:left w:w="0" w:type="dxa"/>
              <w:bottom w:w="0" w:type="dxa"/>
              <w:right w:w="0" w:type="dxa"/>
            </w:tcMar>
            <w:tcPrChange w:id="421" w:author="Other Author" w:date="2025-05-19T04:59:00Z">
              <w:tcPr>
                <w:tcW w:w="1920" w:type="dxa"/>
                <w:tcBorders>
                  <w:top w:val="single" w:sz="6" w:space="0" w:color="000000"/>
                  <w:left w:val="single" w:sz="6" w:space="0" w:color="000000"/>
                  <w:bottom w:val="single" w:sz="6" w:space="0" w:color="000000"/>
                  <w:right w:val="single" w:sz="6" w:space="0" w:color="000000"/>
                </w:tcBorders>
                <w:shd w:val="clear" w:color="auto" w:fill="D9D9D9"/>
                <w:tcMar>
                  <w:top w:w="0" w:type="dxa"/>
                  <w:left w:w="0" w:type="dxa"/>
                  <w:bottom w:w="0" w:type="dxa"/>
                  <w:right w:w="0" w:type="dxa"/>
                </w:tcMar>
              </w:tcPr>
            </w:tcPrChange>
          </w:tcPr>
          <w:p w14:paraId="0CD50C63" w14:textId="77777777" w:rsidR="00CD29DA" w:rsidRDefault="00823A7F">
            <w:pPr>
              <w:pStyle w:val="Heading1"/>
              <w:spacing w:before="0"/>
              <w:ind w:left="100" w:right="-26"/>
              <w:jc w:val="center"/>
              <w:rPr>
                <w:rFonts w:ascii="Calibri" w:eastAsia="Calibri" w:hAnsi="Calibri" w:cs="Calibri"/>
                <w:sz w:val="24"/>
                <w:szCs w:val="24"/>
              </w:rPr>
            </w:pPr>
            <w:r>
              <w:rPr>
                <w:rFonts w:ascii="Calibri" w:eastAsia="Calibri" w:hAnsi="Calibri" w:cs="Calibri"/>
                <w:sz w:val="24"/>
                <w:szCs w:val="24"/>
              </w:rPr>
              <w:t xml:space="preserve">Security Risks </w:t>
            </w:r>
          </w:p>
        </w:tc>
        <w:tc>
          <w:tcPr>
            <w:tcW w:w="3270" w:type="dxa"/>
            <w:tcBorders>
              <w:top w:val="single" w:sz="6" w:space="0" w:color="000000"/>
              <w:left w:val="single" w:sz="6" w:space="0" w:color="000000"/>
              <w:bottom w:val="single" w:sz="6" w:space="0" w:color="000000"/>
              <w:right w:val="single" w:sz="6" w:space="0" w:color="000000"/>
            </w:tcBorders>
            <w:shd w:val="clear" w:color="auto" w:fill="D9D9D9"/>
            <w:tcMar>
              <w:top w:w="0" w:type="dxa"/>
              <w:left w:w="0" w:type="dxa"/>
              <w:bottom w:w="0" w:type="dxa"/>
              <w:right w:w="0" w:type="dxa"/>
            </w:tcMar>
            <w:tcPrChange w:id="422" w:author="Other Author" w:date="2025-05-19T04:59:00Z">
              <w:tcPr>
                <w:tcW w:w="3270" w:type="dxa"/>
                <w:tcBorders>
                  <w:top w:val="single" w:sz="6" w:space="0" w:color="000000"/>
                  <w:left w:val="single" w:sz="6" w:space="0" w:color="000000"/>
                  <w:bottom w:val="single" w:sz="6" w:space="0" w:color="000000"/>
                  <w:right w:val="single" w:sz="6" w:space="0" w:color="000000"/>
                </w:tcBorders>
                <w:shd w:val="clear" w:color="auto" w:fill="D9D9D9"/>
                <w:tcMar>
                  <w:top w:w="0" w:type="dxa"/>
                  <w:left w:w="0" w:type="dxa"/>
                  <w:bottom w:w="0" w:type="dxa"/>
                  <w:right w:w="0" w:type="dxa"/>
                </w:tcMar>
              </w:tcPr>
            </w:tcPrChange>
          </w:tcPr>
          <w:p w14:paraId="0CD50C64" w14:textId="77777777" w:rsidR="00CD29DA" w:rsidRDefault="00823A7F">
            <w:pPr>
              <w:pStyle w:val="Heading1"/>
              <w:spacing w:before="0"/>
              <w:ind w:left="100" w:right="-26"/>
              <w:jc w:val="center"/>
              <w:rPr>
                <w:rFonts w:ascii="Calibri" w:eastAsia="Calibri" w:hAnsi="Calibri" w:cs="Calibri"/>
                <w:sz w:val="24"/>
                <w:szCs w:val="24"/>
              </w:rPr>
            </w:pPr>
            <w:r>
              <w:rPr>
                <w:rFonts w:ascii="Calibri" w:eastAsia="Calibri" w:hAnsi="Calibri" w:cs="Calibri"/>
                <w:sz w:val="24"/>
                <w:szCs w:val="24"/>
              </w:rPr>
              <w:t xml:space="preserve">Potential Losses </w:t>
            </w:r>
          </w:p>
        </w:tc>
        <w:tc>
          <w:tcPr>
            <w:tcW w:w="4710" w:type="dxa"/>
            <w:tcBorders>
              <w:top w:val="single" w:sz="6" w:space="0" w:color="000000"/>
              <w:left w:val="single" w:sz="6" w:space="0" w:color="000000"/>
              <w:bottom w:val="single" w:sz="6" w:space="0" w:color="000000"/>
              <w:right w:val="single" w:sz="6" w:space="0" w:color="000000"/>
            </w:tcBorders>
            <w:shd w:val="clear" w:color="auto" w:fill="D9D9D9"/>
            <w:tcMar>
              <w:top w:w="0" w:type="dxa"/>
              <w:left w:w="0" w:type="dxa"/>
              <w:bottom w:w="0" w:type="dxa"/>
              <w:right w:w="0" w:type="dxa"/>
            </w:tcMar>
            <w:tcPrChange w:id="423" w:author="Other Author" w:date="2025-05-19T04:59:00Z">
              <w:tcPr>
                <w:tcW w:w="3982" w:type="dxa"/>
                <w:tcBorders>
                  <w:top w:val="single" w:sz="6" w:space="0" w:color="000000"/>
                  <w:left w:val="single" w:sz="6" w:space="0" w:color="000000"/>
                  <w:bottom w:val="single" w:sz="6" w:space="0" w:color="000000"/>
                  <w:right w:val="single" w:sz="6" w:space="0" w:color="000000"/>
                </w:tcBorders>
                <w:shd w:val="clear" w:color="auto" w:fill="D9D9D9"/>
                <w:tcMar>
                  <w:top w:w="0" w:type="dxa"/>
                  <w:left w:w="0" w:type="dxa"/>
                  <w:bottom w:w="0" w:type="dxa"/>
                  <w:right w:w="0" w:type="dxa"/>
                </w:tcMar>
              </w:tcPr>
            </w:tcPrChange>
          </w:tcPr>
          <w:p w14:paraId="0CD50C65" w14:textId="77777777" w:rsidR="00CD29DA" w:rsidRDefault="00823A7F">
            <w:pPr>
              <w:pStyle w:val="Heading1"/>
              <w:spacing w:before="0"/>
              <w:ind w:left="100" w:right="-26"/>
              <w:jc w:val="center"/>
              <w:rPr>
                <w:rFonts w:ascii="Calibri" w:eastAsia="Calibri" w:hAnsi="Calibri" w:cs="Calibri"/>
                <w:sz w:val="24"/>
                <w:szCs w:val="24"/>
              </w:rPr>
            </w:pPr>
            <w:r>
              <w:rPr>
                <w:rFonts w:ascii="Calibri" w:eastAsia="Calibri" w:hAnsi="Calibri" w:cs="Calibri"/>
                <w:sz w:val="24"/>
                <w:szCs w:val="24"/>
              </w:rPr>
              <w:t xml:space="preserve">Controls </w:t>
            </w:r>
          </w:p>
        </w:tc>
      </w:tr>
      <w:tr w:rsidR="00CD29DA" w14:paraId="0CD50C8F" w14:textId="77777777">
        <w:trPr>
          <w:trHeight w:val="5115"/>
          <w:trPrChange w:id="424" w:author="Other Author" w:date="2025-05-19T04:59:00Z">
            <w:trPr>
              <w:trHeight w:val="5115"/>
            </w:trPr>
          </w:trPrChange>
        </w:trPr>
        <w:tc>
          <w:tcPr>
            <w:tcW w:w="5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Change w:id="425" w:author="Other Author" w:date="2025-05-19T04:59:00Z">
              <w:tcPr>
                <w:tcW w:w="5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tcPrChange>
          </w:tcPr>
          <w:p w14:paraId="0CD50C67" w14:textId="77777777" w:rsidR="00CD29DA" w:rsidRDefault="00823A7F">
            <w:pPr>
              <w:pStyle w:val="Heading1"/>
              <w:spacing w:before="0"/>
              <w:ind w:left="100" w:right="-26"/>
              <w:jc w:val="center"/>
              <w:rPr>
                <w:rFonts w:ascii="Calibri" w:eastAsia="Calibri" w:hAnsi="Calibri" w:cs="Calibri"/>
                <w:sz w:val="24"/>
                <w:szCs w:val="24"/>
              </w:rPr>
            </w:pPr>
            <w:r>
              <w:rPr>
                <w:rFonts w:ascii="Calibri" w:eastAsia="Calibri" w:hAnsi="Calibri" w:cs="Calibri"/>
                <w:sz w:val="24"/>
                <w:szCs w:val="24"/>
              </w:rPr>
              <w:t xml:space="preserve"> </w:t>
            </w:r>
          </w:p>
          <w:p w14:paraId="0CD50C68" w14:textId="77777777" w:rsidR="00CD29DA" w:rsidRDefault="00CD29DA">
            <w:pPr>
              <w:pStyle w:val="Heading1"/>
              <w:spacing w:before="0"/>
              <w:ind w:left="100" w:right="-26"/>
              <w:jc w:val="left"/>
              <w:rPr>
                <w:rFonts w:ascii="Calibri" w:eastAsia="Calibri" w:hAnsi="Calibri" w:cs="Calibri"/>
                <w:sz w:val="24"/>
                <w:szCs w:val="24"/>
              </w:rPr>
            </w:pPr>
          </w:p>
          <w:p w14:paraId="0CD50C69" w14:textId="77777777" w:rsidR="00CD29DA" w:rsidRDefault="00823A7F">
            <w:pPr>
              <w:pStyle w:val="Heading1"/>
              <w:spacing w:before="0"/>
              <w:ind w:left="100" w:right="-26"/>
              <w:jc w:val="center"/>
              <w:rPr>
                <w:rFonts w:ascii="Calibri" w:eastAsia="Calibri" w:hAnsi="Calibri" w:cs="Calibri"/>
                <w:sz w:val="24"/>
                <w:szCs w:val="24"/>
              </w:rPr>
            </w:pPr>
            <w:r>
              <w:rPr>
                <w:rFonts w:ascii="Calibri" w:eastAsia="Calibri" w:hAnsi="Calibri" w:cs="Calibri"/>
                <w:sz w:val="24"/>
                <w:szCs w:val="24"/>
              </w:rPr>
              <w:t xml:space="preserve"> </w:t>
            </w:r>
          </w:p>
          <w:p w14:paraId="0CD50C6A" w14:textId="77777777" w:rsidR="00CD29DA" w:rsidRDefault="00CD29DA">
            <w:pPr>
              <w:pStyle w:val="Heading1"/>
              <w:spacing w:before="0"/>
              <w:ind w:left="100" w:right="-26"/>
              <w:jc w:val="center"/>
              <w:rPr>
                <w:rFonts w:ascii="Calibri" w:eastAsia="Calibri" w:hAnsi="Calibri" w:cs="Calibri"/>
                <w:sz w:val="24"/>
                <w:szCs w:val="24"/>
              </w:rPr>
            </w:pPr>
          </w:p>
          <w:p w14:paraId="0CD50C6B" w14:textId="77777777" w:rsidR="00CD29DA" w:rsidRDefault="00CD29DA">
            <w:pPr>
              <w:pStyle w:val="Heading1"/>
              <w:spacing w:before="0"/>
              <w:ind w:left="100" w:right="-26"/>
              <w:jc w:val="center"/>
              <w:rPr>
                <w:rFonts w:ascii="Calibri" w:eastAsia="Calibri" w:hAnsi="Calibri" w:cs="Calibri"/>
                <w:sz w:val="24"/>
                <w:szCs w:val="24"/>
              </w:rPr>
            </w:pPr>
          </w:p>
          <w:p w14:paraId="0CD50C6C" w14:textId="77777777" w:rsidR="00CD29DA" w:rsidRDefault="00823A7F">
            <w:pPr>
              <w:pStyle w:val="Heading1"/>
              <w:spacing w:before="0"/>
              <w:ind w:left="100" w:right="-26"/>
              <w:jc w:val="center"/>
              <w:rPr>
                <w:rFonts w:ascii="Calibri" w:eastAsia="Calibri" w:hAnsi="Calibri" w:cs="Calibri"/>
                <w:sz w:val="24"/>
                <w:szCs w:val="24"/>
              </w:rPr>
            </w:pPr>
            <w:r>
              <w:rPr>
                <w:rFonts w:ascii="Calibri" w:eastAsia="Calibri" w:hAnsi="Calibri" w:cs="Calibri"/>
                <w:sz w:val="24"/>
                <w:szCs w:val="24"/>
              </w:rPr>
              <w:t xml:space="preserve"> </w:t>
            </w:r>
          </w:p>
          <w:p w14:paraId="0CD50C6D" w14:textId="77777777" w:rsidR="00CD29DA" w:rsidRDefault="00823A7F">
            <w:pPr>
              <w:pStyle w:val="Heading1"/>
              <w:spacing w:before="0"/>
              <w:ind w:left="100" w:right="-26"/>
              <w:jc w:val="center"/>
              <w:rPr>
                <w:rFonts w:ascii="Calibri" w:eastAsia="Calibri" w:hAnsi="Calibri" w:cs="Calibri"/>
                <w:sz w:val="24"/>
                <w:szCs w:val="24"/>
              </w:rPr>
            </w:pPr>
            <w:r>
              <w:rPr>
                <w:rFonts w:ascii="Calibri" w:eastAsia="Calibri" w:hAnsi="Calibri" w:cs="Calibri"/>
                <w:sz w:val="24"/>
                <w:szCs w:val="24"/>
              </w:rPr>
              <w:t xml:space="preserve">1 </w:t>
            </w:r>
          </w:p>
        </w:tc>
        <w:tc>
          <w:tcPr>
            <w:tcW w:w="19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Change w:id="426" w:author="Other Author" w:date="2025-05-19T04:59:00Z">
              <w:tcPr>
                <w:tcW w:w="19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tcPrChange>
          </w:tcPr>
          <w:p w14:paraId="0CD50C6E"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p w14:paraId="0CD50C6F" w14:textId="77777777" w:rsidR="00CD29DA" w:rsidRDefault="00CD29DA">
            <w:pPr>
              <w:pStyle w:val="Heading1"/>
              <w:spacing w:before="0"/>
              <w:ind w:left="100" w:right="-26"/>
              <w:jc w:val="center"/>
              <w:rPr>
                <w:rFonts w:ascii="Calibri" w:eastAsia="Calibri" w:hAnsi="Calibri" w:cs="Calibri"/>
                <w:sz w:val="22"/>
                <w:szCs w:val="22"/>
              </w:rPr>
            </w:pPr>
          </w:p>
          <w:p w14:paraId="0CD50C70" w14:textId="77777777" w:rsidR="00CD29DA" w:rsidRDefault="00CD29DA">
            <w:pPr>
              <w:pStyle w:val="Heading1"/>
              <w:spacing w:before="0"/>
              <w:ind w:left="100" w:right="-26"/>
              <w:jc w:val="center"/>
              <w:rPr>
                <w:rFonts w:ascii="Calibri" w:eastAsia="Calibri" w:hAnsi="Calibri" w:cs="Calibri"/>
                <w:sz w:val="22"/>
                <w:szCs w:val="22"/>
              </w:rPr>
            </w:pPr>
          </w:p>
          <w:p w14:paraId="0CD50C71" w14:textId="77777777" w:rsidR="00CD29DA" w:rsidRDefault="00CD29DA">
            <w:pPr>
              <w:pStyle w:val="Heading1"/>
              <w:spacing w:before="0"/>
              <w:ind w:left="100" w:right="-26"/>
              <w:jc w:val="center"/>
              <w:rPr>
                <w:rFonts w:ascii="Calibri" w:eastAsia="Calibri" w:hAnsi="Calibri" w:cs="Calibri"/>
                <w:sz w:val="22"/>
                <w:szCs w:val="22"/>
              </w:rPr>
            </w:pPr>
          </w:p>
          <w:p w14:paraId="0CD50C72"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p w14:paraId="0CD50C73" w14:textId="77777777" w:rsidR="00CD29DA" w:rsidRDefault="00823A7F">
            <w:pPr>
              <w:pStyle w:val="Heading1"/>
              <w:spacing w:before="0"/>
              <w:ind w:left="100" w:right="-26"/>
              <w:jc w:val="center"/>
              <w:rPr>
                <w:b w:val="0"/>
                <w:sz w:val="36"/>
                <w:szCs w:val="36"/>
              </w:rPr>
            </w:pPr>
            <w:r>
              <w:rPr>
                <w:rFonts w:ascii="Calibri" w:eastAsia="Calibri" w:hAnsi="Calibri" w:cs="Calibri"/>
                <w:sz w:val="22"/>
                <w:szCs w:val="22"/>
              </w:rPr>
              <w:t xml:space="preserve">  </w:t>
            </w:r>
            <w:r>
              <w:rPr>
                <w:rFonts w:ascii="Calibri" w:eastAsia="Calibri" w:hAnsi="Calibri" w:cs="Calibri"/>
                <w:b w:val="0"/>
                <w:sz w:val="28"/>
                <w:szCs w:val="28"/>
              </w:rPr>
              <w:t>A01:2021 - Broken Access Control</w:t>
            </w:r>
          </w:p>
          <w:p w14:paraId="0CD50C74" w14:textId="77777777" w:rsidR="00CD29DA" w:rsidRDefault="00CD29DA">
            <w:pPr>
              <w:pStyle w:val="Heading1"/>
              <w:spacing w:before="0"/>
              <w:ind w:left="100" w:right="-26"/>
              <w:jc w:val="center"/>
              <w:rPr>
                <w:rFonts w:ascii="Calibri" w:eastAsia="Calibri" w:hAnsi="Calibri" w:cs="Calibri"/>
                <w:sz w:val="22"/>
                <w:szCs w:val="22"/>
              </w:rPr>
            </w:pPr>
          </w:p>
          <w:p w14:paraId="0CD50C75" w14:textId="77777777" w:rsidR="00CD29DA" w:rsidRDefault="00CD29DA">
            <w:pPr>
              <w:pStyle w:val="Heading1"/>
              <w:spacing w:before="0"/>
              <w:ind w:left="100" w:right="-26"/>
              <w:jc w:val="center"/>
              <w:rPr>
                <w:rFonts w:ascii="Calibri" w:eastAsia="Calibri" w:hAnsi="Calibri" w:cs="Calibri"/>
                <w:sz w:val="22"/>
                <w:szCs w:val="22"/>
              </w:rPr>
            </w:pPr>
          </w:p>
        </w:tc>
        <w:tc>
          <w:tcPr>
            <w:tcW w:w="327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tcPrChange w:id="427" w:author="Other Author" w:date="2025-05-19T04:59:00Z">
              <w:tcPr>
                <w:tcW w:w="327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tcPrChange>
          </w:tcPr>
          <w:p w14:paraId="0CD50C76" w14:textId="77777777" w:rsidR="00CD29DA" w:rsidRDefault="00823A7F">
            <w:pPr>
              <w:pStyle w:val="Heading1"/>
              <w:spacing w:before="0" w:after="160"/>
              <w:ind w:left="100" w:right="-26"/>
              <w:jc w:val="center"/>
              <w:rPr>
                <w:rFonts w:ascii="Calibri" w:eastAsia="Calibri" w:hAnsi="Calibri" w:cs="Calibri"/>
                <w:sz w:val="22"/>
                <w:szCs w:val="22"/>
              </w:rPr>
            </w:pPr>
            <w:r>
              <w:rPr>
                <w:rFonts w:ascii="Calibri" w:eastAsia="Calibri" w:hAnsi="Calibri" w:cs="Calibri"/>
                <w:sz w:val="22"/>
                <w:szCs w:val="22"/>
              </w:rPr>
              <w:t xml:space="preserve"> </w:t>
            </w:r>
          </w:p>
          <w:p w14:paraId="0CD50C77" w14:textId="77777777" w:rsidR="00CD29DA" w:rsidRDefault="00823A7F">
            <w:pPr>
              <w:pStyle w:val="Heading1"/>
              <w:spacing w:before="0" w:after="160"/>
              <w:ind w:left="100" w:right="-26"/>
              <w:jc w:val="center"/>
              <w:rPr>
                <w:rFonts w:ascii="Calibri" w:eastAsia="Calibri" w:hAnsi="Calibri" w:cs="Calibri"/>
                <w:sz w:val="22"/>
                <w:szCs w:val="22"/>
              </w:rPr>
            </w:pPr>
            <w:r>
              <w:rPr>
                <w:rFonts w:ascii="Calibri" w:eastAsia="Calibri" w:hAnsi="Calibri" w:cs="Calibri"/>
                <w:sz w:val="22"/>
                <w:szCs w:val="22"/>
              </w:rPr>
              <w:t xml:space="preserve"> </w:t>
            </w:r>
          </w:p>
          <w:p w14:paraId="0CD50C78" w14:textId="77777777" w:rsidR="00CD29DA" w:rsidRDefault="00823A7F">
            <w:pPr>
              <w:pStyle w:val="Heading1"/>
              <w:spacing w:before="0" w:after="160"/>
              <w:ind w:left="100" w:right="-26"/>
              <w:jc w:val="center"/>
              <w:rPr>
                <w:rFonts w:ascii="Calibri" w:eastAsia="Calibri" w:hAnsi="Calibri" w:cs="Calibri"/>
                <w:sz w:val="22"/>
                <w:szCs w:val="22"/>
              </w:rPr>
            </w:pPr>
            <w:r>
              <w:rPr>
                <w:rFonts w:ascii="Calibri" w:eastAsia="Calibri" w:hAnsi="Calibri" w:cs="Calibri"/>
                <w:sz w:val="22"/>
                <w:szCs w:val="22"/>
              </w:rPr>
              <w:t xml:space="preserve">Unauthorized users gaining </w:t>
            </w:r>
          </w:p>
          <w:p w14:paraId="0CD50C79" w14:textId="77777777" w:rsidR="00CD29DA" w:rsidRDefault="00823A7F">
            <w:pPr>
              <w:pStyle w:val="Heading1"/>
              <w:spacing w:before="0" w:after="160"/>
              <w:ind w:left="100" w:right="-26"/>
              <w:jc w:val="center"/>
              <w:rPr>
                <w:rFonts w:ascii="Calibri" w:eastAsia="Calibri" w:hAnsi="Calibri" w:cs="Calibri"/>
                <w:sz w:val="22"/>
                <w:szCs w:val="22"/>
              </w:rPr>
            </w:pPr>
            <w:r>
              <w:rPr>
                <w:rFonts w:ascii="Calibri" w:eastAsia="Calibri" w:hAnsi="Calibri" w:cs="Calibri"/>
                <w:sz w:val="22"/>
                <w:szCs w:val="22"/>
              </w:rPr>
              <w:t xml:space="preserve">access to sensitive information </w:t>
            </w:r>
          </w:p>
          <w:p w14:paraId="0CD50C7A" w14:textId="77777777" w:rsidR="00CD29DA" w:rsidRDefault="00823A7F">
            <w:pPr>
              <w:pStyle w:val="Heading1"/>
              <w:spacing w:before="0" w:after="160"/>
              <w:ind w:left="100" w:right="-26"/>
              <w:jc w:val="center"/>
              <w:rPr>
                <w:rFonts w:ascii="Calibri" w:eastAsia="Calibri" w:hAnsi="Calibri" w:cs="Calibri"/>
                <w:sz w:val="22"/>
                <w:szCs w:val="22"/>
              </w:rPr>
            </w:pPr>
            <w:r>
              <w:rPr>
                <w:rFonts w:ascii="Calibri" w:eastAsia="Calibri" w:hAnsi="Calibri" w:cs="Calibri"/>
                <w:sz w:val="22"/>
                <w:szCs w:val="22"/>
              </w:rPr>
              <w:t xml:space="preserve"> </w:t>
            </w:r>
          </w:p>
          <w:p w14:paraId="0CD50C7B" w14:textId="77777777" w:rsidR="00CD29DA" w:rsidRDefault="00823A7F">
            <w:pPr>
              <w:pStyle w:val="Heading1"/>
              <w:spacing w:before="0" w:after="160"/>
              <w:ind w:left="100" w:right="-26"/>
              <w:jc w:val="center"/>
              <w:rPr>
                <w:rFonts w:ascii="Calibri" w:eastAsia="Calibri" w:hAnsi="Calibri" w:cs="Calibri"/>
                <w:sz w:val="22"/>
                <w:szCs w:val="22"/>
              </w:rPr>
            </w:pPr>
            <w:r>
              <w:rPr>
                <w:rFonts w:ascii="Calibri" w:eastAsia="Calibri" w:hAnsi="Calibri" w:cs="Calibri"/>
                <w:sz w:val="22"/>
                <w:szCs w:val="22"/>
              </w:rPr>
              <w:t xml:space="preserve">Loss of customer trust </w:t>
            </w:r>
          </w:p>
          <w:p w14:paraId="0CD50C7C" w14:textId="77777777" w:rsidR="00CD29DA" w:rsidRDefault="00823A7F">
            <w:pPr>
              <w:pStyle w:val="Heading1"/>
              <w:spacing w:before="0" w:after="160"/>
              <w:ind w:left="100" w:right="-26"/>
              <w:jc w:val="center"/>
              <w:rPr>
                <w:rFonts w:ascii="Calibri" w:eastAsia="Calibri" w:hAnsi="Calibri" w:cs="Calibri"/>
                <w:sz w:val="22"/>
                <w:szCs w:val="22"/>
              </w:rPr>
            </w:pPr>
            <w:r>
              <w:rPr>
                <w:rFonts w:ascii="Calibri" w:eastAsia="Calibri" w:hAnsi="Calibri" w:cs="Calibri"/>
                <w:sz w:val="22"/>
                <w:szCs w:val="22"/>
              </w:rPr>
              <w:t xml:space="preserve"> </w:t>
            </w:r>
          </w:p>
          <w:p w14:paraId="0CD50C7D" w14:textId="77777777" w:rsidR="00CD29DA" w:rsidRDefault="00823A7F">
            <w:pPr>
              <w:pStyle w:val="Heading1"/>
              <w:spacing w:before="0" w:after="160"/>
              <w:ind w:left="100" w:right="-26"/>
              <w:jc w:val="center"/>
              <w:rPr>
                <w:rFonts w:ascii="Calibri" w:eastAsia="Calibri" w:hAnsi="Calibri" w:cs="Calibri"/>
                <w:sz w:val="22"/>
                <w:szCs w:val="22"/>
              </w:rPr>
            </w:pPr>
            <w:r>
              <w:rPr>
                <w:rFonts w:ascii="Calibri" w:eastAsia="Calibri" w:hAnsi="Calibri" w:cs="Calibri"/>
                <w:sz w:val="22"/>
                <w:szCs w:val="22"/>
              </w:rPr>
              <w:t>Legal consequences due to</w:t>
            </w:r>
          </w:p>
          <w:p w14:paraId="0CD50C7E" w14:textId="77777777" w:rsidR="00CD29DA" w:rsidRDefault="00823A7F">
            <w:pPr>
              <w:pStyle w:val="Heading1"/>
              <w:spacing w:before="0" w:after="160"/>
              <w:ind w:left="100" w:right="-26"/>
              <w:jc w:val="center"/>
              <w:rPr>
                <w:rFonts w:ascii="Calibri" w:eastAsia="Calibri" w:hAnsi="Calibri" w:cs="Calibri"/>
                <w:sz w:val="22"/>
                <w:szCs w:val="22"/>
              </w:rPr>
            </w:pPr>
            <w:r>
              <w:rPr>
                <w:rFonts w:ascii="Calibri" w:eastAsia="Calibri" w:hAnsi="Calibri" w:cs="Calibri"/>
                <w:sz w:val="22"/>
                <w:szCs w:val="22"/>
              </w:rPr>
              <w:t xml:space="preserve"> privacy violations </w:t>
            </w:r>
          </w:p>
          <w:p w14:paraId="0CD50C7F"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tc>
        <w:tc>
          <w:tcPr>
            <w:tcW w:w="471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tcPrChange w:id="428" w:author="Other Author" w:date="2025-05-19T04:59:00Z">
              <w:tcPr>
                <w:tcW w:w="39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tcPrChange>
          </w:tcPr>
          <w:p w14:paraId="0CD50C80"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Implement role-based access control (RBAC) </w:t>
            </w:r>
          </w:p>
          <w:p w14:paraId="0CD50C81"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to ensure that only authorized users can </w:t>
            </w:r>
          </w:p>
          <w:p w14:paraId="0CD50C82"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perform specific actions. </w:t>
            </w:r>
          </w:p>
          <w:p w14:paraId="0CD50C83"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p w14:paraId="0CD50C84"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Ensure access controls are enforced </w:t>
            </w:r>
          </w:p>
          <w:p w14:paraId="0CD50C85"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consistently across all applications and </w:t>
            </w:r>
          </w:p>
          <w:p w14:paraId="0CD50C86"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API endpoints </w:t>
            </w:r>
          </w:p>
          <w:p w14:paraId="0CD50C87"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p w14:paraId="0CD50C88"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Implement input validation and output </w:t>
            </w:r>
          </w:p>
          <w:p w14:paraId="0CD50C89"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encoding to prevent unauthorized data </w:t>
            </w:r>
          </w:p>
          <w:p w14:paraId="0CD50C8A"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exposure </w:t>
            </w:r>
          </w:p>
          <w:p w14:paraId="0CD50C8B"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p w14:paraId="0CD50C8C"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Enable audit logging to track access </w:t>
            </w:r>
          </w:p>
          <w:p w14:paraId="0CD50C8D"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control violations </w:t>
            </w:r>
          </w:p>
          <w:p w14:paraId="0CD50C8E"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tc>
      </w:tr>
      <w:tr w:rsidR="00CD29DA" w14:paraId="0CD50CBD" w14:textId="77777777">
        <w:trPr>
          <w:trHeight w:val="5880"/>
          <w:trPrChange w:id="429" w:author="Other Author" w:date="2025-05-19T04:59:00Z">
            <w:trPr>
              <w:trHeight w:val="5880"/>
            </w:trPr>
          </w:trPrChange>
        </w:trPr>
        <w:tc>
          <w:tcPr>
            <w:tcW w:w="5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Change w:id="430" w:author="Other Author" w:date="2025-05-19T04:59:00Z">
              <w:tcPr>
                <w:tcW w:w="5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tcPrChange>
          </w:tcPr>
          <w:p w14:paraId="0CD50C90" w14:textId="77777777" w:rsidR="00CD29DA" w:rsidRDefault="00823A7F">
            <w:pPr>
              <w:pStyle w:val="Heading1"/>
              <w:spacing w:before="0"/>
              <w:ind w:left="100" w:right="-26"/>
              <w:jc w:val="center"/>
              <w:rPr>
                <w:rFonts w:ascii="Calibri" w:eastAsia="Calibri" w:hAnsi="Calibri" w:cs="Calibri"/>
                <w:sz w:val="24"/>
                <w:szCs w:val="24"/>
              </w:rPr>
            </w:pPr>
            <w:r>
              <w:rPr>
                <w:rFonts w:ascii="Calibri" w:eastAsia="Calibri" w:hAnsi="Calibri" w:cs="Calibri"/>
                <w:sz w:val="24"/>
                <w:szCs w:val="24"/>
              </w:rPr>
              <w:lastRenderedPageBreak/>
              <w:t xml:space="preserve"> </w:t>
            </w:r>
          </w:p>
          <w:p w14:paraId="0CD50C91" w14:textId="77777777" w:rsidR="00CD29DA" w:rsidRDefault="00823A7F">
            <w:pPr>
              <w:pStyle w:val="Heading1"/>
              <w:spacing w:before="0"/>
              <w:ind w:left="100" w:right="-26"/>
              <w:jc w:val="center"/>
              <w:rPr>
                <w:rFonts w:ascii="Calibri" w:eastAsia="Calibri" w:hAnsi="Calibri" w:cs="Calibri"/>
                <w:sz w:val="24"/>
                <w:szCs w:val="24"/>
              </w:rPr>
            </w:pPr>
            <w:r>
              <w:rPr>
                <w:rFonts w:ascii="Calibri" w:eastAsia="Calibri" w:hAnsi="Calibri" w:cs="Calibri"/>
                <w:sz w:val="24"/>
                <w:szCs w:val="24"/>
              </w:rPr>
              <w:t xml:space="preserve"> </w:t>
            </w:r>
          </w:p>
          <w:p w14:paraId="0CD50C92" w14:textId="77777777" w:rsidR="00CD29DA" w:rsidRDefault="00CD29DA">
            <w:pPr>
              <w:pStyle w:val="Heading1"/>
              <w:spacing w:before="0"/>
              <w:ind w:left="100" w:right="-26"/>
              <w:jc w:val="center"/>
              <w:rPr>
                <w:rFonts w:ascii="Calibri" w:eastAsia="Calibri" w:hAnsi="Calibri" w:cs="Calibri"/>
                <w:sz w:val="24"/>
                <w:szCs w:val="24"/>
              </w:rPr>
            </w:pPr>
          </w:p>
          <w:p w14:paraId="0CD50C93" w14:textId="77777777" w:rsidR="00CD29DA" w:rsidRDefault="00CD29DA">
            <w:pPr>
              <w:pStyle w:val="Heading1"/>
              <w:spacing w:before="0"/>
              <w:ind w:left="100" w:right="-26"/>
              <w:jc w:val="center"/>
              <w:rPr>
                <w:rFonts w:ascii="Calibri" w:eastAsia="Calibri" w:hAnsi="Calibri" w:cs="Calibri"/>
                <w:sz w:val="24"/>
                <w:szCs w:val="24"/>
              </w:rPr>
            </w:pPr>
          </w:p>
          <w:p w14:paraId="0CD50C94" w14:textId="77777777" w:rsidR="00CD29DA" w:rsidRDefault="00CD29DA">
            <w:pPr>
              <w:pStyle w:val="Heading1"/>
              <w:spacing w:before="0"/>
              <w:ind w:left="100" w:right="-26"/>
              <w:jc w:val="center"/>
              <w:rPr>
                <w:rFonts w:ascii="Calibri" w:eastAsia="Calibri" w:hAnsi="Calibri" w:cs="Calibri"/>
                <w:sz w:val="24"/>
                <w:szCs w:val="24"/>
              </w:rPr>
            </w:pPr>
          </w:p>
          <w:p w14:paraId="0CD50C95" w14:textId="77777777" w:rsidR="00CD29DA" w:rsidRDefault="00CD29DA">
            <w:pPr>
              <w:pStyle w:val="Heading1"/>
              <w:spacing w:before="0"/>
              <w:ind w:left="100" w:right="-26"/>
              <w:jc w:val="center"/>
              <w:rPr>
                <w:rFonts w:ascii="Calibri" w:eastAsia="Calibri" w:hAnsi="Calibri" w:cs="Calibri"/>
                <w:sz w:val="24"/>
                <w:szCs w:val="24"/>
              </w:rPr>
            </w:pPr>
          </w:p>
          <w:p w14:paraId="0CD50C96" w14:textId="77777777" w:rsidR="00CD29DA" w:rsidRDefault="00823A7F">
            <w:pPr>
              <w:pStyle w:val="Heading1"/>
              <w:spacing w:before="0"/>
              <w:ind w:left="100" w:right="-26"/>
              <w:jc w:val="center"/>
              <w:rPr>
                <w:rFonts w:ascii="Calibri" w:eastAsia="Calibri" w:hAnsi="Calibri" w:cs="Calibri"/>
                <w:sz w:val="24"/>
                <w:szCs w:val="24"/>
              </w:rPr>
            </w:pPr>
            <w:r>
              <w:rPr>
                <w:rFonts w:ascii="Calibri" w:eastAsia="Calibri" w:hAnsi="Calibri" w:cs="Calibri"/>
                <w:sz w:val="24"/>
                <w:szCs w:val="24"/>
              </w:rPr>
              <w:t xml:space="preserve"> </w:t>
            </w:r>
          </w:p>
          <w:p w14:paraId="0CD50C97" w14:textId="77777777" w:rsidR="00CD29DA" w:rsidRDefault="00823A7F">
            <w:pPr>
              <w:pStyle w:val="Heading1"/>
              <w:spacing w:before="0"/>
              <w:ind w:left="100" w:right="-26"/>
              <w:jc w:val="center"/>
              <w:rPr>
                <w:rFonts w:ascii="Calibri" w:eastAsia="Calibri" w:hAnsi="Calibri" w:cs="Calibri"/>
                <w:sz w:val="24"/>
                <w:szCs w:val="24"/>
              </w:rPr>
            </w:pPr>
            <w:r>
              <w:rPr>
                <w:rFonts w:ascii="Calibri" w:eastAsia="Calibri" w:hAnsi="Calibri" w:cs="Calibri"/>
                <w:sz w:val="24"/>
                <w:szCs w:val="24"/>
              </w:rPr>
              <w:t xml:space="preserve">2 </w:t>
            </w:r>
          </w:p>
        </w:tc>
        <w:tc>
          <w:tcPr>
            <w:tcW w:w="19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Change w:id="431" w:author="Other Author" w:date="2025-05-19T04:59:00Z">
              <w:tcPr>
                <w:tcW w:w="19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tcPrChange>
          </w:tcPr>
          <w:p w14:paraId="0CD50C98"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p w14:paraId="0CD50C99" w14:textId="77777777" w:rsidR="00CD29DA" w:rsidRDefault="00CD29DA">
            <w:pPr>
              <w:pStyle w:val="Heading1"/>
              <w:spacing w:before="0"/>
              <w:ind w:left="100" w:right="-26"/>
              <w:jc w:val="center"/>
              <w:rPr>
                <w:rFonts w:ascii="Calibri" w:eastAsia="Calibri" w:hAnsi="Calibri" w:cs="Calibri"/>
                <w:sz w:val="22"/>
                <w:szCs w:val="22"/>
              </w:rPr>
            </w:pPr>
          </w:p>
          <w:p w14:paraId="0CD50C9A" w14:textId="77777777" w:rsidR="00CD29DA" w:rsidRDefault="00CD29DA">
            <w:pPr>
              <w:pStyle w:val="Heading1"/>
              <w:spacing w:before="0"/>
              <w:ind w:left="100" w:right="-26"/>
              <w:jc w:val="center"/>
              <w:rPr>
                <w:rFonts w:ascii="Calibri" w:eastAsia="Calibri" w:hAnsi="Calibri" w:cs="Calibri"/>
                <w:sz w:val="22"/>
                <w:szCs w:val="22"/>
              </w:rPr>
            </w:pPr>
          </w:p>
          <w:p w14:paraId="0CD50C9B" w14:textId="77777777" w:rsidR="00CD29DA" w:rsidRDefault="00CD29DA">
            <w:pPr>
              <w:pStyle w:val="Heading1"/>
              <w:spacing w:before="0"/>
              <w:ind w:left="100" w:right="-26"/>
              <w:jc w:val="center"/>
              <w:rPr>
                <w:rFonts w:ascii="Calibri" w:eastAsia="Calibri" w:hAnsi="Calibri" w:cs="Calibri"/>
                <w:sz w:val="22"/>
                <w:szCs w:val="22"/>
              </w:rPr>
            </w:pPr>
          </w:p>
          <w:p w14:paraId="0CD50C9C" w14:textId="77777777" w:rsidR="00CD29DA" w:rsidRDefault="00CD29DA">
            <w:pPr>
              <w:pStyle w:val="Heading1"/>
              <w:spacing w:before="0"/>
              <w:ind w:left="100" w:right="-26"/>
              <w:jc w:val="center"/>
              <w:rPr>
                <w:rFonts w:ascii="Calibri" w:eastAsia="Calibri" w:hAnsi="Calibri" w:cs="Calibri"/>
                <w:sz w:val="22"/>
                <w:szCs w:val="22"/>
              </w:rPr>
            </w:pPr>
          </w:p>
          <w:p w14:paraId="0CD50C9D" w14:textId="77777777" w:rsidR="00CD29DA" w:rsidRDefault="00CD29DA">
            <w:pPr>
              <w:pStyle w:val="Heading1"/>
              <w:spacing w:before="0"/>
              <w:ind w:left="100" w:right="-26"/>
              <w:jc w:val="center"/>
              <w:rPr>
                <w:rFonts w:ascii="Calibri" w:eastAsia="Calibri" w:hAnsi="Calibri" w:cs="Calibri"/>
                <w:sz w:val="22"/>
                <w:szCs w:val="22"/>
              </w:rPr>
            </w:pPr>
          </w:p>
          <w:p w14:paraId="0CD50C9E" w14:textId="77777777" w:rsidR="00CD29DA" w:rsidRDefault="00823A7F">
            <w:pPr>
              <w:pStyle w:val="Heading1"/>
              <w:spacing w:before="0"/>
              <w:ind w:left="100" w:right="-26"/>
              <w:jc w:val="center"/>
              <w:rPr>
                <w:rFonts w:ascii="Calibri" w:eastAsia="Calibri" w:hAnsi="Calibri" w:cs="Calibri"/>
                <w:b w:val="0"/>
                <w:sz w:val="28"/>
                <w:szCs w:val="28"/>
              </w:rPr>
            </w:pPr>
            <w:r>
              <w:rPr>
                <w:rFonts w:ascii="Calibri" w:eastAsia="Calibri" w:hAnsi="Calibri" w:cs="Calibri"/>
                <w:sz w:val="22"/>
                <w:szCs w:val="22"/>
              </w:rPr>
              <w:t xml:space="preserve"> </w:t>
            </w:r>
            <w:r>
              <w:rPr>
                <w:rFonts w:ascii="Calibri" w:eastAsia="Calibri" w:hAnsi="Calibri" w:cs="Calibri"/>
                <w:b w:val="0"/>
                <w:sz w:val="28"/>
                <w:szCs w:val="28"/>
              </w:rPr>
              <w:t>A02:2021 - Cryptographic failures</w:t>
            </w:r>
          </w:p>
          <w:p w14:paraId="0CD50C9F"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tc>
        <w:tc>
          <w:tcPr>
            <w:tcW w:w="327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tcPrChange w:id="432" w:author="Other Author" w:date="2025-05-19T04:59:00Z">
              <w:tcPr>
                <w:tcW w:w="327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tcPrChange>
          </w:tcPr>
          <w:p w14:paraId="0CD50CA0"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p w14:paraId="0CD50CA1"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Compromise of sensitive </w:t>
            </w:r>
          </w:p>
          <w:p w14:paraId="0CD50CA2"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data (e.g., customer </w:t>
            </w:r>
          </w:p>
          <w:p w14:paraId="0CD50CA3"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details, booking information) </w:t>
            </w:r>
          </w:p>
          <w:p w14:paraId="0CD50CA4"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p w14:paraId="0CD50CA5"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Financial loss due to data </w:t>
            </w:r>
          </w:p>
          <w:p w14:paraId="0CD50CA6"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theft attacks </w:t>
            </w:r>
          </w:p>
          <w:p w14:paraId="0CD50CA7"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p w14:paraId="0CD50CA8"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Non-compliance with </w:t>
            </w:r>
          </w:p>
          <w:p w14:paraId="0CD50CA9"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data protection regulations such </w:t>
            </w:r>
          </w:p>
          <w:p w14:paraId="0CD50CAA"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as GDPR </w:t>
            </w:r>
          </w:p>
          <w:p w14:paraId="0CD50CAB"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tc>
        <w:tc>
          <w:tcPr>
            <w:tcW w:w="471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tcPrChange w:id="433" w:author="Other Author" w:date="2025-05-19T04:59:00Z">
              <w:tcPr>
                <w:tcW w:w="39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tcPrChange>
          </w:tcPr>
          <w:p w14:paraId="0CD50CAC"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p w14:paraId="0CD50CAD"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Using strong, industry-standard </w:t>
            </w:r>
          </w:p>
          <w:p w14:paraId="0CD50CAE"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encryption algorithms (e.g., AES-256) for data </w:t>
            </w:r>
          </w:p>
          <w:p w14:paraId="0CD50CAF"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at rest and in transit </w:t>
            </w:r>
          </w:p>
          <w:p w14:paraId="0CD50CB0"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p w14:paraId="0CD50CB1"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Implement secure key management </w:t>
            </w:r>
          </w:p>
          <w:p w14:paraId="0CD50CB2"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practices, ensuring cryptographic keys are </w:t>
            </w:r>
          </w:p>
          <w:p w14:paraId="0CD50CB3"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stored securely and rotated periodically </w:t>
            </w:r>
          </w:p>
          <w:p w14:paraId="0CD50CB4"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p w14:paraId="0CD50CB5"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Use secure TLS/SSL protocols for </w:t>
            </w:r>
          </w:p>
          <w:p w14:paraId="0CD50CB6"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all communications between the client and </w:t>
            </w:r>
          </w:p>
          <w:p w14:paraId="0CD50CB7"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server </w:t>
            </w:r>
          </w:p>
          <w:p w14:paraId="0CD50CB8"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p w14:paraId="0CD50CB9"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Avoid exposing sensitive data </w:t>
            </w:r>
          </w:p>
          <w:p w14:paraId="0CD50CBA"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unnecessarily, especially in logs or error </w:t>
            </w:r>
          </w:p>
          <w:p w14:paraId="0CD50CBB"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messages </w:t>
            </w:r>
          </w:p>
          <w:p w14:paraId="0CD50CBC"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tc>
      </w:tr>
      <w:tr w:rsidR="00CD29DA" w14:paraId="0CD50CDD" w14:textId="77777777">
        <w:trPr>
          <w:trHeight w:val="5370"/>
          <w:trPrChange w:id="434" w:author="Other Author" w:date="2025-05-19T04:59:00Z">
            <w:trPr>
              <w:trHeight w:val="5370"/>
            </w:trPr>
          </w:trPrChange>
        </w:trPr>
        <w:tc>
          <w:tcPr>
            <w:tcW w:w="5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Change w:id="435" w:author="Other Author" w:date="2025-05-19T04:59:00Z">
              <w:tcPr>
                <w:tcW w:w="5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tcPrChange>
          </w:tcPr>
          <w:p w14:paraId="0CD50CBE" w14:textId="77777777" w:rsidR="00CD29DA" w:rsidRDefault="00823A7F">
            <w:pPr>
              <w:pStyle w:val="Heading1"/>
              <w:spacing w:before="0"/>
              <w:ind w:left="100" w:right="-26"/>
              <w:jc w:val="center"/>
              <w:rPr>
                <w:rFonts w:ascii="Calibri" w:eastAsia="Calibri" w:hAnsi="Calibri" w:cs="Calibri"/>
                <w:sz w:val="24"/>
                <w:szCs w:val="24"/>
              </w:rPr>
            </w:pPr>
            <w:r>
              <w:rPr>
                <w:rFonts w:ascii="Calibri" w:eastAsia="Calibri" w:hAnsi="Calibri" w:cs="Calibri"/>
                <w:sz w:val="24"/>
                <w:szCs w:val="24"/>
              </w:rPr>
              <w:lastRenderedPageBreak/>
              <w:t xml:space="preserve"> </w:t>
            </w:r>
          </w:p>
          <w:p w14:paraId="0CD50CBF" w14:textId="77777777" w:rsidR="00CD29DA" w:rsidRDefault="00823A7F">
            <w:pPr>
              <w:pStyle w:val="Heading1"/>
              <w:spacing w:before="0"/>
              <w:ind w:left="100" w:right="-26"/>
              <w:jc w:val="center"/>
              <w:rPr>
                <w:rFonts w:ascii="Calibri" w:eastAsia="Calibri" w:hAnsi="Calibri" w:cs="Calibri"/>
                <w:sz w:val="24"/>
                <w:szCs w:val="24"/>
              </w:rPr>
            </w:pPr>
            <w:r>
              <w:rPr>
                <w:rFonts w:ascii="Calibri" w:eastAsia="Calibri" w:hAnsi="Calibri" w:cs="Calibri"/>
                <w:sz w:val="24"/>
                <w:szCs w:val="24"/>
              </w:rPr>
              <w:t xml:space="preserve"> </w:t>
            </w:r>
          </w:p>
          <w:p w14:paraId="0CD50CC0" w14:textId="77777777" w:rsidR="00CD29DA" w:rsidRDefault="00823A7F">
            <w:pPr>
              <w:pStyle w:val="Heading1"/>
              <w:spacing w:before="0"/>
              <w:ind w:left="100" w:right="-26"/>
              <w:jc w:val="center"/>
              <w:rPr>
                <w:rFonts w:ascii="Calibri" w:eastAsia="Calibri" w:hAnsi="Calibri" w:cs="Calibri"/>
                <w:sz w:val="24"/>
                <w:szCs w:val="24"/>
              </w:rPr>
            </w:pPr>
            <w:r>
              <w:rPr>
                <w:rFonts w:ascii="Calibri" w:eastAsia="Calibri" w:hAnsi="Calibri" w:cs="Calibri"/>
                <w:sz w:val="24"/>
                <w:szCs w:val="24"/>
              </w:rPr>
              <w:t xml:space="preserve"> </w:t>
            </w:r>
          </w:p>
          <w:p w14:paraId="0CD50CC1" w14:textId="77777777" w:rsidR="00CD29DA" w:rsidRDefault="00823A7F">
            <w:pPr>
              <w:pStyle w:val="Heading1"/>
              <w:spacing w:before="0"/>
              <w:ind w:left="100" w:right="-26"/>
              <w:jc w:val="center"/>
              <w:rPr>
                <w:rFonts w:ascii="Calibri" w:eastAsia="Calibri" w:hAnsi="Calibri" w:cs="Calibri"/>
                <w:sz w:val="24"/>
                <w:szCs w:val="24"/>
              </w:rPr>
            </w:pPr>
            <w:r>
              <w:rPr>
                <w:rFonts w:ascii="Calibri" w:eastAsia="Calibri" w:hAnsi="Calibri" w:cs="Calibri"/>
                <w:sz w:val="24"/>
                <w:szCs w:val="24"/>
              </w:rPr>
              <w:t xml:space="preserve"> </w:t>
            </w:r>
          </w:p>
          <w:p w14:paraId="0CD50CC2" w14:textId="77777777" w:rsidR="00CD29DA" w:rsidRDefault="00823A7F">
            <w:pPr>
              <w:pStyle w:val="Heading1"/>
              <w:spacing w:before="0"/>
              <w:ind w:left="100" w:right="-26"/>
              <w:jc w:val="center"/>
              <w:rPr>
                <w:rFonts w:ascii="Calibri" w:eastAsia="Calibri" w:hAnsi="Calibri" w:cs="Calibri"/>
                <w:sz w:val="24"/>
                <w:szCs w:val="24"/>
              </w:rPr>
            </w:pPr>
            <w:r>
              <w:rPr>
                <w:rFonts w:ascii="Calibri" w:eastAsia="Calibri" w:hAnsi="Calibri" w:cs="Calibri"/>
                <w:sz w:val="24"/>
                <w:szCs w:val="24"/>
              </w:rPr>
              <w:t xml:space="preserve">3 </w:t>
            </w:r>
          </w:p>
        </w:tc>
        <w:tc>
          <w:tcPr>
            <w:tcW w:w="19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Change w:id="436" w:author="Other Author" w:date="2025-05-19T04:59:00Z">
              <w:tcPr>
                <w:tcW w:w="19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tcPrChange>
          </w:tcPr>
          <w:p w14:paraId="0CD50CC3" w14:textId="77777777" w:rsidR="00CD29DA" w:rsidRDefault="00CD29DA">
            <w:pPr>
              <w:pStyle w:val="Heading1"/>
              <w:spacing w:before="0"/>
              <w:ind w:left="100" w:right="-26"/>
              <w:jc w:val="center"/>
              <w:rPr>
                <w:rFonts w:ascii="Calibri" w:eastAsia="Calibri" w:hAnsi="Calibri" w:cs="Calibri"/>
                <w:sz w:val="22"/>
                <w:szCs w:val="22"/>
              </w:rPr>
            </w:pPr>
          </w:p>
          <w:p w14:paraId="0CD50CC4" w14:textId="77777777" w:rsidR="00CD29DA" w:rsidRDefault="00CD29DA">
            <w:pPr>
              <w:pStyle w:val="Heading1"/>
              <w:spacing w:before="0"/>
              <w:ind w:left="100" w:right="-26"/>
              <w:jc w:val="center"/>
              <w:rPr>
                <w:rFonts w:ascii="Calibri" w:eastAsia="Calibri" w:hAnsi="Calibri" w:cs="Calibri"/>
                <w:sz w:val="22"/>
                <w:szCs w:val="22"/>
              </w:rPr>
            </w:pPr>
          </w:p>
          <w:p w14:paraId="0CD50CC5"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p w14:paraId="0CD50CC6"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b w:val="0"/>
                <w:sz w:val="28"/>
                <w:szCs w:val="28"/>
              </w:rPr>
              <w:t xml:space="preserve">A07:2021 - Identification and Authentication failures </w:t>
            </w:r>
          </w:p>
        </w:tc>
        <w:tc>
          <w:tcPr>
            <w:tcW w:w="327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tcPrChange w:id="437" w:author="Other Author" w:date="2025-05-19T04:59:00Z">
              <w:tcPr>
                <w:tcW w:w="327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tcPrChange>
          </w:tcPr>
          <w:p w14:paraId="0CD50CC7"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p w14:paraId="0CD50CC8"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p w14:paraId="0CD50CC9"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p w14:paraId="0CD50CCA"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Identity theft and fraud </w:t>
            </w:r>
          </w:p>
          <w:p w14:paraId="0CD50CCB"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p w14:paraId="0CD50CCC"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Potential legal repercussions </w:t>
            </w:r>
          </w:p>
          <w:p w14:paraId="0CD50CCD"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tc>
        <w:tc>
          <w:tcPr>
            <w:tcW w:w="471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tcPrChange w:id="438" w:author="Other Author" w:date="2025-05-19T04:59:00Z">
              <w:tcPr>
                <w:tcW w:w="398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tcPrChange>
          </w:tcPr>
          <w:p w14:paraId="0CD50CCE"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p w14:paraId="0CD50CCF"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Implement multi-factor authentication (MFA) </w:t>
            </w:r>
          </w:p>
          <w:p w14:paraId="0CD50CD0"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for users and administrators </w:t>
            </w:r>
          </w:p>
          <w:p w14:paraId="0CD50CD1"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p w14:paraId="0CD50CD2"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Use secure password storage techniques; </w:t>
            </w:r>
          </w:p>
          <w:p w14:paraId="0CD50CD3"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bcrypt or Argon2 to hash passwords. </w:t>
            </w:r>
          </w:p>
          <w:p w14:paraId="0CD50CD4"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p w14:paraId="0CD50CD5"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Implement account lockout mechanisms </w:t>
            </w:r>
          </w:p>
          <w:p w14:paraId="0CD50CD6"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to mitigate brute force attacks </w:t>
            </w:r>
          </w:p>
          <w:p w14:paraId="0CD50CD7"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w:t>
            </w:r>
          </w:p>
          <w:p w14:paraId="0CD50CD8"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Ensure secure session management such </w:t>
            </w:r>
          </w:p>
          <w:p w14:paraId="0CD50CD9"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as secure cookies, expiring sessions </w:t>
            </w:r>
          </w:p>
          <w:p w14:paraId="0CD50CDA"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after inactivity, and avoiding session identifiers</w:t>
            </w:r>
          </w:p>
          <w:p w14:paraId="0CD50CDB" w14:textId="77777777" w:rsidR="00CD29DA" w:rsidRDefault="00823A7F">
            <w:pPr>
              <w:pStyle w:val="Heading1"/>
              <w:spacing w:before="0"/>
              <w:ind w:left="100" w:right="-26"/>
              <w:jc w:val="center"/>
              <w:rPr>
                <w:rFonts w:ascii="Calibri" w:eastAsia="Calibri" w:hAnsi="Calibri" w:cs="Calibri"/>
                <w:sz w:val="22"/>
                <w:szCs w:val="22"/>
              </w:rPr>
            </w:pPr>
            <w:r>
              <w:rPr>
                <w:rFonts w:ascii="Calibri" w:eastAsia="Calibri" w:hAnsi="Calibri" w:cs="Calibri"/>
                <w:sz w:val="22"/>
                <w:szCs w:val="22"/>
              </w:rPr>
              <w:t xml:space="preserve"> in URLs </w:t>
            </w:r>
          </w:p>
          <w:p w14:paraId="0CD50CDC" w14:textId="77777777" w:rsidR="00CD29DA" w:rsidRDefault="00823A7F">
            <w:pPr>
              <w:pStyle w:val="Heading1"/>
              <w:spacing w:before="0"/>
              <w:ind w:left="100" w:right="-26"/>
              <w:jc w:val="center"/>
              <w:rPr>
                <w:rFonts w:ascii="Calibri" w:eastAsia="Calibri" w:hAnsi="Calibri" w:cs="Calibri"/>
                <w:sz w:val="22"/>
                <w:szCs w:val="22"/>
              </w:rPr>
            </w:pPr>
            <w:bookmarkStart w:id="439" w:name="_ayiiuk4xgrcj" w:colFirst="0" w:colLast="0"/>
            <w:bookmarkEnd w:id="439"/>
            <w:r>
              <w:rPr>
                <w:rFonts w:ascii="Calibri" w:eastAsia="Calibri" w:hAnsi="Calibri" w:cs="Calibri"/>
                <w:sz w:val="22"/>
                <w:szCs w:val="22"/>
              </w:rPr>
              <w:t xml:space="preserve"> </w:t>
            </w:r>
          </w:p>
        </w:tc>
      </w:tr>
    </w:tbl>
    <w:p w14:paraId="0CD50CDE" w14:textId="77777777" w:rsidR="00CD29DA" w:rsidRDefault="00CD29DA">
      <w:pPr>
        <w:pStyle w:val="Heading1"/>
        <w:ind w:left="360" w:right="-26"/>
      </w:pPr>
    </w:p>
    <w:p w14:paraId="0CD50CDF" w14:textId="77777777" w:rsidR="00CD29DA" w:rsidRDefault="00823A7F">
      <w:pPr>
        <w:pStyle w:val="Heading2"/>
        <w:numPr>
          <w:ilvl w:val="0"/>
          <w:numId w:val="169"/>
        </w:numPr>
        <w:pPrChange w:id="440" w:author="Other Author" w:date="2025-05-19T04:59:00Z">
          <w:pPr>
            <w:pStyle w:val="Heading2"/>
            <w:numPr>
              <w:numId w:val="61"/>
            </w:numPr>
            <w:ind w:left="720" w:hanging="360"/>
          </w:pPr>
        </w:pPrChange>
      </w:pPr>
      <w:r>
        <w:t>Static and Dynamic Security Scanning Tools</w:t>
      </w:r>
    </w:p>
    <w:p w14:paraId="0CD50CE0" w14:textId="77777777" w:rsidR="00CD29DA" w:rsidRDefault="00823A7F">
      <w:r>
        <w:t xml:space="preserve">Explore and select </w:t>
      </w:r>
      <w:r>
        <w:rPr>
          <w:b/>
        </w:rPr>
        <w:t xml:space="preserve">static and dynamic security scanning tools </w:t>
      </w:r>
      <w:r>
        <w:t xml:space="preserve">for your project. The tools should be selected considering the languages and technologies being used in your project. </w:t>
      </w:r>
    </w:p>
    <w:p w14:paraId="0CD50CE1" w14:textId="77777777" w:rsidR="00CD29DA" w:rsidRDefault="00CD29DA"/>
    <w:p w14:paraId="0CD50CE2" w14:textId="77777777" w:rsidR="00CD29DA" w:rsidRDefault="00823A7F">
      <w:pPr>
        <w:numPr>
          <w:ilvl w:val="0"/>
          <w:numId w:val="162"/>
        </w:numPr>
        <w:spacing w:after="0" w:line="259" w:lineRule="auto"/>
        <w:jc w:val="left"/>
        <w:pPrChange w:id="441" w:author="Other Author" w:date="2025-05-19T04:59:00Z">
          <w:pPr>
            <w:numPr>
              <w:numId w:val="54"/>
            </w:numPr>
            <w:spacing w:after="0" w:line="259" w:lineRule="auto"/>
            <w:ind w:left="720" w:hanging="360"/>
            <w:jc w:val="left"/>
          </w:pPr>
        </w:pPrChange>
      </w:pPr>
      <w:r>
        <w:t xml:space="preserve">ESLint (Static)  with security plugins to test for code smells and detect any security issues. </w:t>
      </w:r>
    </w:p>
    <w:p w14:paraId="0CD50CE3" w14:textId="77777777" w:rsidR="00CD29DA" w:rsidRDefault="00823A7F">
      <w:pPr>
        <w:numPr>
          <w:ilvl w:val="0"/>
          <w:numId w:val="162"/>
        </w:numPr>
        <w:spacing w:line="259" w:lineRule="auto"/>
        <w:jc w:val="left"/>
        <w:pPrChange w:id="442" w:author="Other Author" w:date="2025-05-19T04:59:00Z">
          <w:pPr>
            <w:numPr>
              <w:numId w:val="54"/>
            </w:numPr>
            <w:spacing w:line="259" w:lineRule="auto"/>
            <w:ind w:left="720" w:hanging="360"/>
            <w:jc w:val="left"/>
          </w:pPr>
        </w:pPrChange>
      </w:pPr>
      <w:r>
        <w:t>Postman (dynamic) to test for database injections and broken auth.</w:t>
      </w:r>
    </w:p>
    <w:p w14:paraId="0CD50CE4" w14:textId="77777777" w:rsidR="00CD29DA" w:rsidRDefault="00CD29DA">
      <w:pPr>
        <w:spacing w:line="259" w:lineRule="auto"/>
        <w:ind w:left="720"/>
        <w:jc w:val="left"/>
      </w:pPr>
    </w:p>
    <w:p w14:paraId="0CD50CE5" w14:textId="77777777" w:rsidR="00CD29DA" w:rsidRDefault="00823A7F">
      <w:pPr>
        <w:pStyle w:val="Heading1"/>
        <w:numPr>
          <w:ilvl w:val="0"/>
          <w:numId w:val="172"/>
        </w:numPr>
        <w:pPrChange w:id="443" w:author="Other Author" w:date="2025-05-19T04:59:00Z">
          <w:pPr>
            <w:pStyle w:val="Heading1"/>
            <w:numPr>
              <w:numId w:val="64"/>
            </w:numPr>
            <w:ind w:left="360" w:hanging="360"/>
          </w:pPr>
        </w:pPrChange>
      </w:pPr>
      <w:r>
        <w:t>Risk Management</w:t>
      </w:r>
    </w:p>
    <w:p w14:paraId="0CD50CE6" w14:textId="77777777" w:rsidR="00CD29DA" w:rsidRDefault="00CD29DA"/>
    <w:p w14:paraId="0CD50CE7" w14:textId="77777777" w:rsidR="00CD29DA" w:rsidRDefault="00823A7F">
      <w:pPr>
        <w:pStyle w:val="Heading2"/>
      </w:pPr>
      <w:bookmarkStart w:id="444" w:name="_k29dipfdofy1" w:colFirst="0" w:colLast="0"/>
      <w:bookmarkEnd w:id="444"/>
      <w:r>
        <w:lastRenderedPageBreak/>
        <w:t>Potential Risks and Mitigation Strategies</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445" w:author="Other Author" w:date="2025-05-19T04:59:00Z">
          <w:tblPr>
            <w:tblStyle w:val="a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562"/>
        <w:gridCol w:w="3969"/>
        <w:gridCol w:w="4819"/>
        <w:tblGridChange w:id="446">
          <w:tblGrid>
            <w:gridCol w:w="562"/>
            <w:gridCol w:w="3969"/>
            <w:gridCol w:w="4819"/>
          </w:tblGrid>
        </w:tblGridChange>
      </w:tblGrid>
      <w:tr w:rsidR="00CD29DA" w14:paraId="0CD50CEB" w14:textId="77777777">
        <w:tc>
          <w:tcPr>
            <w:tcW w:w="562" w:type="dxa"/>
            <w:shd w:val="clear" w:color="auto" w:fill="D0CECE"/>
            <w:tcPrChange w:id="447" w:author="Other Author" w:date="2025-05-19T04:59:00Z">
              <w:tcPr>
                <w:tcW w:w="562" w:type="dxa"/>
                <w:shd w:val="clear" w:color="auto" w:fill="D0CECE"/>
              </w:tcPr>
            </w:tcPrChange>
          </w:tcPr>
          <w:p w14:paraId="0CD50CE8" w14:textId="77777777" w:rsidR="00CD29DA" w:rsidRDefault="00823A7F">
            <w:pPr>
              <w:rPr>
                <w:b/>
              </w:rPr>
            </w:pPr>
            <w:r>
              <w:rPr>
                <w:b/>
              </w:rPr>
              <w:t>Sr.</w:t>
            </w:r>
          </w:p>
        </w:tc>
        <w:tc>
          <w:tcPr>
            <w:tcW w:w="3969" w:type="dxa"/>
            <w:shd w:val="clear" w:color="auto" w:fill="D0CECE"/>
            <w:tcPrChange w:id="448" w:author="Other Author" w:date="2025-05-19T04:59:00Z">
              <w:tcPr>
                <w:tcW w:w="3969" w:type="dxa"/>
                <w:shd w:val="clear" w:color="auto" w:fill="D0CECE"/>
              </w:tcPr>
            </w:tcPrChange>
          </w:tcPr>
          <w:p w14:paraId="0CD50CE9" w14:textId="77777777" w:rsidR="00CD29DA" w:rsidRDefault="00823A7F">
            <w:pPr>
              <w:rPr>
                <w:b/>
              </w:rPr>
            </w:pPr>
            <w:r>
              <w:rPr>
                <w:b/>
              </w:rPr>
              <w:t>Risk Description</w:t>
            </w:r>
          </w:p>
        </w:tc>
        <w:tc>
          <w:tcPr>
            <w:tcW w:w="4819" w:type="dxa"/>
            <w:shd w:val="clear" w:color="auto" w:fill="D0CECE"/>
            <w:tcPrChange w:id="449" w:author="Other Author" w:date="2025-05-19T04:59:00Z">
              <w:tcPr>
                <w:tcW w:w="4819" w:type="dxa"/>
                <w:shd w:val="clear" w:color="auto" w:fill="D0CECE"/>
              </w:tcPr>
            </w:tcPrChange>
          </w:tcPr>
          <w:p w14:paraId="0CD50CEA" w14:textId="77777777" w:rsidR="00CD29DA" w:rsidRDefault="00823A7F">
            <w:pPr>
              <w:rPr>
                <w:b/>
              </w:rPr>
            </w:pPr>
            <w:r>
              <w:rPr>
                <w:b/>
              </w:rPr>
              <w:t>Mitigation Strategy</w:t>
            </w:r>
          </w:p>
        </w:tc>
      </w:tr>
      <w:tr w:rsidR="00CD29DA" w14:paraId="0CD50CF0" w14:textId="77777777">
        <w:tc>
          <w:tcPr>
            <w:tcW w:w="562" w:type="dxa"/>
            <w:tcPrChange w:id="450" w:author="Other Author" w:date="2025-05-19T04:59:00Z">
              <w:tcPr>
                <w:tcW w:w="562" w:type="dxa"/>
              </w:tcPr>
            </w:tcPrChange>
          </w:tcPr>
          <w:p w14:paraId="0CD50CEC" w14:textId="77777777" w:rsidR="00CD29DA" w:rsidRDefault="00CD29DA">
            <w:pPr>
              <w:numPr>
                <w:ilvl w:val="0"/>
                <w:numId w:val="171"/>
              </w:numPr>
              <w:pBdr>
                <w:top w:val="nil"/>
                <w:left w:val="nil"/>
                <w:bottom w:val="nil"/>
                <w:right w:val="nil"/>
                <w:between w:val="nil"/>
              </w:pBdr>
              <w:spacing w:after="200" w:line="276" w:lineRule="auto"/>
              <w:jc w:val="left"/>
              <w:pPrChange w:id="451" w:author="Other Author" w:date="2025-05-19T04:59:00Z">
                <w:pPr>
                  <w:numPr>
                    <w:numId w:val="63"/>
                  </w:numPr>
                  <w:pBdr>
                    <w:top w:val="nil"/>
                    <w:left w:val="nil"/>
                    <w:bottom w:val="nil"/>
                    <w:right w:val="nil"/>
                    <w:between w:val="nil"/>
                  </w:pBdr>
                  <w:spacing w:after="200" w:line="276" w:lineRule="auto"/>
                  <w:ind w:left="360" w:hanging="360"/>
                  <w:jc w:val="left"/>
                </w:pPr>
              </w:pPrChange>
            </w:pPr>
          </w:p>
        </w:tc>
        <w:tc>
          <w:tcPr>
            <w:tcW w:w="3969" w:type="dxa"/>
            <w:tcPrChange w:id="452" w:author="Other Author" w:date="2025-05-19T04:59:00Z">
              <w:tcPr>
                <w:tcW w:w="3969" w:type="dxa"/>
              </w:tcPr>
            </w:tcPrChange>
          </w:tcPr>
          <w:p w14:paraId="0CD50CED" w14:textId="77777777" w:rsidR="00CD29DA" w:rsidRDefault="00823A7F">
            <w:pPr>
              <w:spacing w:before="240" w:after="240"/>
            </w:pPr>
            <w:r>
              <w:rPr>
                <w:b/>
              </w:rPr>
              <w:t>System Downtime</w:t>
            </w:r>
            <w:r>
              <w:t>: The application may experience downtime due to server overload, particularly during peak tourist seasons in Pakistan (e.g., summer or winter vacations).</w:t>
            </w:r>
          </w:p>
        </w:tc>
        <w:tc>
          <w:tcPr>
            <w:tcW w:w="4819" w:type="dxa"/>
            <w:tcPrChange w:id="453" w:author="Other Author" w:date="2025-05-19T04:59:00Z">
              <w:tcPr>
                <w:tcW w:w="4819" w:type="dxa"/>
              </w:tcPr>
            </w:tcPrChange>
          </w:tcPr>
          <w:p w14:paraId="0CD50CEE" w14:textId="77777777" w:rsidR="00CD29DA" w:rsidRDefault="00823A7F">
            <w:pPr>
              <w:spacing w:before="240" w:after="240"/>
            </w:pPr>
            <w:r>
              <w:t>Implement load balancing and auto-scaling on AWS EC2 to dynamically allocate resources based on traffic demand. Use AWS CloudWatch to monitor server performance and set up alerts for proactive issue resolution.</w:t>
            </w:r>
          </w:p>
          <w:p w14:paraId="0CD50CEF" w14:textId="77777777" w:rsidR="00CD29DA" w:rsidRDefault="00CD29DA"/>
        </w:tc>
      </w:tr>
      <w:tr w:rsidR="00CD29DA" w14:paraId="0CD50CF4" w14:textId="77777777">
        <w:tc>
          <w:tcPr>
            <w:tcW w:w="562" w:type="dxa"/>
            <w:tcPrChange w:id="454" w:author="Other Author" w:date="2025-05-19T04:59:00Z">
              <w:tcPr>
                <w:tcW w:w="562" w:type="dxa"/>
              </w:tcPr>
            </w:tcPrChange>
          </w:tcPr>
          <w:p w14:paraId="0CD50CF1" w14:textId="77777777" w:rsidR="00CD29DA" w:rsidRDefault="00CD29DA">
            <w:pPr>
              <w:numPr>
                <w:ilvl w:val="0"/>
                <w:numId w:val="171"/>
              </w:numPr>
              <w:pBdr>
                <w:top w:val="nil"/>
                <w:left w:val="nil"/>
                <w:bottom w:val="nil"/>
                <w:right w:val="nil"/>
                <w:between w:val="nil"/>
              </w:pBdr>
              <w:spacing w:after="200" w:line="276" w:lineRule="auto"/>
              <w:jc w:val="left"/>
              <w:pPrChange w:id="455" w:author="Other Author" w:date="2025-05-19T04:59:00Z">
                <w:pPr>
                  <w:numPr>
                    <w:numId w:val="63"/>
                  </w:numPr>
                  <w:pBdr>
                    <w:top w:val="nil"/>
                    <w:left w:val="nil"/>
                    <w:bottom w:val="nil"/>
                    <w:right w:val="nil"/>
                    <w:between w:val="nil"/>
                  </w:pBdr>
                  <w:spacing w:after="200" w:line="276" w:lineRule="auto"/>
                  <w:ind w:left="360" w:hanging="360"/>
                  <w:jc w:val="left"/>
                </w:pPr>
              </w:pPrChange>
            </w:pPr>
          </w:p>
        </w:tc>
        <w:tc>
          <w:tcPr>
            <w:tcW w:w="3969" w:type="dxa"/>
            <w:tcPrChange w:id="456" w:author="Other Author" w:date="2025-05-19T04:59:00Z">
              <w:tcPr>
                <w:tcW w:w="3969" w:type="dxa"/>
              </w:tcPr>
            </w:tcPrChange>
          </w:tcPr>
          <w:p w14:paraId="0CD50CF2" w14:textId="77777777" w:rsidR="00CD29DA" w:rsidRDefault="00823A7F">
            <w:pPr>
              <w:spacing w:before="240" w:after="240"/>
            </w:pPr>
            <w:r>
              <w:rPr>
                <w:b/>
              </w:rPr>
              <w:t>Data Breach or Security Flaws</w:t>
            </w:r>
            <w:r>
              <w:t>: Sensitive user data (e.g., payment details, personal information) could be compromised due to vulnerabilities in the application or database.</w:t>
            </w:r>
          </w:p>
        </w:tc>
        <w:tc>
          <w:tcPr>
            <w:tcW w:w="4819" w:type="dxa"/>
            <w:tcPrChange w:id="457" w:author="Other Author" w:date="2025-05-19T04:59:00Z">
              <w:tcPr>
                <w:tcW w:w="4819" w:type="dxa"/>
              </w:tcPr>
            </w:tcPrChange>
          </w:tcPr>
          <w:p w14:paraId="0CD50CF3" w14:textId="77777777" w:rsidR="00CD29DA" w:rsidRDefault="00823A7F">
            <w:pPr>
              <w:spacing w:before="240" w:after="240"/>
            </w:pPr>
            <w:r>
              <w:t>Use end-to-end encryption (SSL/TLS for transmission, AES-256 for storage) and implement multi-factor authentication (MFA) for user logins. Perform post-deployment security audits using tools like OWASP ZAP to identify and address vulnerabilities.</w:t>
            </w:r>
          </w:p>
        </w:tc>
      </w:tr>
      <w:tr w:rsidR="00CD29DA" w14:paraId="0CD50CF9" w14:textId="77777777">
        <w:tc>
          <w:tcPr>
            <w:tcW w:w="562" w:type="dxa"/>
            <w:tcPrChange w:id="458" w:author="Other Author" w:date="2025-05-19T04:59:00Z">
              <w:tcPr>
                <w:tcW w:w="562" w:type="dxa"/>
              </w:tcPr>
            </w:tcPrChange>
          </w:tcPr>
          <w:p w14:paraId="0CD50CF5" w14:textId="77777777" w:rsidR="00CD29DA" w:rsidRDefault="00CD29DA">
            <w:pPr>
              <w:numPr>
                <w:ilvl w:val="0"/>
                <w:numId w:val="171"/>
              </w:numPr>
              <w:pBdr>
                <w:top w:val="nil"/>
                <w:left w:val="nil"/>
                <w:bottom w:val="nil"/>
                <w:right w:val="nil"/>
                <w:between w:val="nil"/>
              </w:pBdr>
              <w:spacing w:after="200" w:line="276" w:lineRule="auto"/>
              <w:jc w:val="left"/>
              <w:pPrChange w:id="459" w:author="Other Author" w:date="2025-05-19T04:59:00Z">
                <w:pPr>
                  <w:numPr>
                    <w:numId w:val="63"/>
                  </w:numPr>
                  <w:pBdr>
                    <w:top w:val="nil"/>
                    <w:left w:val="nil"/>
                    <w:bottom w:val="nil"/>
                    <w:right w:val="nil"/>
                    <w:between w:val="nil"/>
                  </w:pBdr>
                  <w:spacing w:after="200" w:line="276" w:lineRule="auto"/>
                  <w:ind w:left="360" w:hanging="360"/>
                  <w:jc w:val="left"/>
                </w:pPr>
              </w:pPrChange>
            </w:pPr>
          </w:p>
        </w:tc>
        <w:tc>
          <w:tcPr>
            <w:tcW w:w="3969" w:type="dxa"/>
            <w:tcPrChange w:id="460" w:author="Other Author" w:date="2025-05-19T04:59:00Z">
              <w:tcPr>
                <w:tcW w:w="3969" w:type="dxa"/>
              </w:tcPr>
            </w:tcPrChange>
          </w:tcPr>
          <w:p w14:paraId="0CD50CF6" w14:textId="77777777" w:rsidR="00CD29DA" w:rsidRDefault="00823A7F">
            <w:pPr>
              <w:spacing w:before="240" w:after="240"/>
            </w:pPr>
            <w:r>
              <w:rPr>
                <w:b/>
              </w:rPr>
              <w:t>Gemini API Dependency and Failures</w:t>
            </w:r>
            <w:r>
              <w:t>: The trip planning feature relies on Gemini API calls, which may fail due to rate limits, downtime, or incorrect prompt outputs, disrupting the user experience.</w:t>
            </w:r>
          </w:p>
        </w:tc>
        <w:tc>
          <w:tcPr>
            <w:tcW w:w="4819" w:type="dxa"/>
            <w:tcPrChange w:id="461" w:author="Other Author" w:date="2025-05-19T04:59:00Z">
              <w:tcPr>
                <w:tcW w:w="4819" w:type="dxa"/>
              </w:tcPr>
            </w:tcPrChange>
          </w:tcPr>
          <w:p w14:paraId="0CD50CF7" w14:textId="77777777" w:rsidR="00CD29DA" w:rsidRDefault="00823A7F">
            <w:pPr>
              <w:spacing w:before="240" w:after="240"/>
            </w:pPr>
            <w:r>
              <w:t>Implement fallback mechanisms (e.g., cached trip plans or default suggestions) for API failures. Monitor API performance and response quality using logging tools. Refine prompts through testing to ensure consistent and relevant trip plan outputs.</w:t>
            </w:r>
          </w:p>
          <w:p w14:paraId="0CD50CF8" w14:textId="77777777" w:rsidR="00CD29DA" w:rsidRDefault="00CD29DA"/>
        </w:tc>
      </w:tr>
      <w:tr w:rsidR="00CD29DA" w14:paraId="0CD50CFE" w14:textId="77777777">
        <w:tc>
          <w:tcPr>
            <w:tcW w:w="562" w:type="dxa"/>
            <w:tcPrChange w:id="462" w:author="Other Author" w:date="2025-05-19T04:59:00Z">
              <w:tcPr>
                <w:tcW w:w="562" w:type="dxa"/>
              </w:tcPr>
            </w:tcPrChange>
          </w:tcPr>
          <w:p w14:paraId="0CD50CFA" w14:textId="77777777" w:rsidR="00CD29DA" w:rsidRDefault="00CD29DA">
            <w:pPr>
              <w:numPr>
                <w:ilvl w:val="0"/>
                <w:numId w:val="171"/>
              </w:numPr>
              <w:pBdr>
                <w:top w:val="nil"/>
                <w:left w:val="nil"/>
                <w:bottom w:val="nil"/>
                <w:right w:val="nil"/>
                <w:between w:val="nil"/>
              </w:pBdr>
              <w:spacing w:after="200" w:line="276" w:lineRule="auto"/>
              <w:jc w:val="left"/>
              <w:rPr>
                <w:color w:val="000000"/>
              </w:rPr>
              <w:pPrChange w:id="463" w:author="Other Author" w:date="2025-05-19T04:59:00Z">
                <w:pPr>
                  <w:numPr>
                    <w:numId w:val="63"/>
                  </w:numPr>
                  <w:pBdr>
                    <w:top w:val="nil"/>
                    <w:left w:val="nil"/>
                    <w:bottom w:val="nil"/>
                    <w:right w:val="nil"/>
                    <w:between w:val="nil"/>
                  </w:pBdr>
                  <w:spacing w:after="200" w:line="276" w:lineRule="auto"/>
                  <w:ind w:left="360" w:hanging="360"/>
                  <w:jc w:val="left"/>
                </w:pPr>
              </w:pPrChange>
            </w:pPr>
          </w:p>
        </w:tc>
        <w:tc>
          <w:tcPr>
            <w:tcW w:w="3969" w:type="dxa"/>
            <w:tcPrChange w:id="464" w:author="Other Author" w:date="2025-05-19T04:59:00Z">
              <w:tcPr>
                <w:tcW w:w="3969" w:type="dxa"/>
              </w:tcPr>
            </w:tcPrChange>
          </w:tcPr>
          <w:p w14:paraId="0CD50CFB" w14:textId="77777777" w:rsidR="00CD29DA" w:rsidRDefault="00823A7F">
            <w:pPr>
              <w:spacing w:before="240" w:after="240"/>
            </w:pPr>
            <w:r>
              <w:rPr>
                <w:b/>
              </w:rPr>
              <w:t>Outdated Hotel or Service Data</w:t>
            </w:r>
            <w:r>
              <w:t>: Hotel listings, pricing, or reviews may become obsolete, leading to user dissatisfaction or incorrect bookings.</w:t>
            </w:r>
          </w:p>
        </w:tc>
        <w:tc>
          <w:tcPr>
            <w:tcW w:w="4819" w:type="dxa"/>
            <w:tcPrChange w:id="465" w:author="Other Author" w:date="2025-05-19T04:59:00Z">
              <w:tcPr>
                <w:tcW w:w="4819" w:type="dxa"/>
              </w:tcPr>
            </w:tcPrChange>
          </w:tcPr>
          <w:p w14:paraId="0CD50CFC" w14:textId="77777777" w:rsidR="00CD29DA" w:rsidRDefault="00823A7F">
            <w:pPr>
              <w:spacing w:before="240" w:after="240"/>
            </w:pPr>
            <w:r>
              <w:t>Web-based portal for hotel managers to update listings easily. Implement automated reminders for service providers to refresh data and display a "last updated" timestamp to inform users of data freshness.</w:t>
            </w:r>
          </w:p>
          <w:p w14:paraId="0CD50CFD" w14:textId="77777777" w:rsidR="00CD29DA" w:rsidRDefault="00CD29DA">
            <w:pPr>
              <w:spacing w:before="240" w:after="240"/>
            </w:pPr>
          </w:p>
        </w:tc>
      </w:tr>
      <w:tr w:rsidR="00CD29DA" w14:paraId="0CD50D04" w14:textId="77777777">
        <w:tc>
          <w:tcPr>
            <w:tcW w:w="562" w:type="dxa"/>
            <w:tcPrChange w:id="466" w:author="Other Author" w:date="2025-05-19T04:59:00Z">
              <w:tcPr>
                <w:tcW w:w="562" w:type="dxa"/>
              </w:tcPr>
            </w:tcPrChange>
          </w:tcPr>
          <w:p w14:paraId="0CD50CFF" w14:textId="77777777" w:rsidR="00CD29DA" w:rsidRDefault="00823A7F">
            <w:pPr>
              <w:pBdr>
                <w:top w:val="nil"/>
                <w:left w:val="nil"/>
                <w:bottom w:val="nil"/>
                <w:right w:val="nil"/>
                <w:between w:val="nil"/>
              </w:pBdr>
              <w:spacing w:after="200" w:line="276" w:lineRule="auto"/>
              <w:ind w:left="360" w:hanging="360"/>
              <w:jc w:val="left"/>
              <w:rPr>
                <w:color w:val="000000"/>
              </w:rPr>
            </w:pPr>
            <w:r>
              <w:t>5.</w:t>
            </w:r>
          </w:p>
        </w:tc>
        <w:tc>
          <w:tcPr>
            <w:tcW w:w="3969" w:type="dxa"/>
            <w:tcPrChange w:id="467" w:author="Other Author" w:date="2025-05-19T04:59:00Z">
              <w:tcPr>
                <w:tcW w:w="3969" w:type="dxa"/>
              </w:tcPr>
            </w:tcPrChange>
          </w:tcPr>
          <w:p w14:paraId="0CD50D00" w14:textId="77777777" w:rsidR="00CD29DA" w:rsidRDefault="00823A7F">
            <w:pPr>
              <w:spacing w:before="240" w:after="240"/>
            </w:pPr>
            <w:r>
              <w:rPr>
                <w:b/>
              </w:rPr>
              <w:t>Team Coordination Challenges in Maintenance</w:t>
            </w:r>
            <w:r>
              <w:t>: Post-development maintenance (e.g., bug fixes and updates) may face challenges due to team members' reduced availability or lack of coordination.</w:t>
            </w:r>
          </w:p>
          <w:p w14:paraId="0CD50D01" w14:textId="77777777" w:rsidR="00CD29DA" w:rsidRDefault="00CD29DA">
            <w:pPr>
              <w:spacing w:before="240" w:after="240"/>
            </w:pPr>
          </w:p>
        </w:tc>
        <w:tc>
          <w:tcPr>
            <w:tcW w:w="4819" w:type="dxa"/>
            <w:tcPrChange w:id="468" w:author="Other Author" w:date="2025-05-19T04:59:00Z">
              <w:tcPr>
                <w:tcW w:w="4819" w:type="dxa"/>
              </w:tcPr>
            </w:tcPrChange>
          </w:tcPr>
          <w:p w14:paraId="0CD50D02" w14:textId="77777777" w:rsidR="00CD29DA" w:rsidRDefault="00823A7F">
            <w:pPr>
              <w:spacing w:before="240" w:after="240"/>
            </w:pPr>
            <w:r>
              <w:t>Document all code, APIs, and deployment processes thoroughly in the project repository (e.g., GitHub README). Assign clear maintenance roles and establish a communication channel for ongoing collaboration.</w:t>
            </w:r>
          </w:p>
          <w:p w14:paraId="0CD50D03" w14:textId="77777777" w:rsidR="00CD29DA" w:rsidRDefault="00CD29DA">
            <w:pPr>
              <w:spacing w:before="240" w:after="240"/>
            </w:pPr>
          </w:p>
        </w:tc>
      </w:tr>
      <w:tr w:rsidR="00CD29DA" w14:paraId="0CD50D09" w14:textId="77777777">
        <w:tc>
          <w:tcPr>
            <w:tcW w:w="562" w:type="dxa"/>
            <w:tcPrChange w:id="469" w:author="Other Author" w:date="2025-05-19T04:59:00Z">
              <w:tcPr>
                <w:tcW w:w="562" w:type="dxa"/>
              </w:tcPr>
            </w:tcPrChange>
          </w:tcPr>
          <w:p w14:paraId="0CD50D05" w14:textId="77777777" w:rsidR="00CD29DA" w:rsidRDefault="00823A7F">
            <w:pPr>
              <w:pBdr>
                <w:top w:val="nil"/>
                <w:left w:val="nil"/>
                <w:bottom w:val="nil"/>
                <w:right w:val="nil"/>
                <w:between w:val="nil"/>
              </w:pBdr>
              <w:spacing w:after="200" w:line="276" w:lineRule="auto"/>
              <w:ind w:left="360" w:hanging="360"/>
              <w:jc w:val="left"/>
              <w:rPr>
                <w:color w:val="000000"/>
              </w:rPr>
            </w:pPr>
            <w:r>
              <w:lastRenderedPageBreak/>
              <w:t>6.</w:t>
            </w:r>
          </w:p>
        </w:tc>
        <w:tc>
          <w:tcPr>
            <w:tcW w:w="3969" w:type="dxa"/>
            <w:tcPrChange w:id="470" w:author="Other Author" w:date="2025-05-19T04:59:00Z">
              <w:tcPr>
                <w:tcW w:w="3969" w:type="dxa"/>
              </w:tcPr>
            </w:tcPrChange>
          </w:tcPr>
          <w:p w14:paraId="0CD50D06" w14:textId="77777777" w:rsidR="00CD29DA" w:rsidRDefault="00823A7F">
            <w:pPr>
              <w:spacing w:before="240" w:after="240"/>
            </w:pPr>
            <w:r>
              <w:rPr>
                <w:b/>
              </w:rPr>
              <w:t>Slow Application Performance</w:t>
            </w:r>
            <w:r>
              <w:t>: The app may experience slow response times due to inefficient code, unoptimized database queries, or large data transfers (e.g., high-resolution images).</w:t>
            </w:r>
          </w:p>
          <w:p w14:paraId="0CD50D07" w14:textId="77777777" w:rsidR="00CD29DA" w:rsidRDefault="00CD29DA">
            <w:pPr>
              <w:spacing w:before="240" w:after="240"/>
            </w:pPr>
          </w:p>
        </w:tc>
        <w:tc>
          <w:tcPr>
            <w:tcW w:w="4819" w:type="dxa"/>
            <w:tcPrChange w:id="471" w:author="Other Author" w:date="2025-05-19T04:59:00Z">
              <w:tcPr>
                <w:tcW w:w="4819" w:type="dxa"/>
              </w:tcPr>
            </w:tcPrChange>
          </w:tcPr>
          <w:p w14:paraId="0CD50D08" w14:textId="77777777" w:rsidR="00CD29DA" w:rsidRDefault="00823A7F">
            <w:pPr>
              <w:spacing w:before="240" w:after="240"/>
            </w:pPr>
            <w:r>
              <w:t>Optimize MongoDB queries with indexing and implement caching (e.g., Redis) for frequently accessed data. Compress images and use lazy loading to reduce load times. Conduct performance testing post-deployment to identify bottlenecks.</w:t>
            </w:r>
          </w:p>
        </w:tc>
      </w:tr>
      <w:tr w:rsidR="00CD29DA" w14:paraId="0CD50D0E" w14:textId="77777777">
        <w:tc>
          <w:tcPr>
            <w:tcW w:w="562" w:type="dxa"/>
            <w:tcPrChange w:id="472" w:author="Other Author" w:date="2025-05-19T04:59:00Z">
              <w:tcPr>
                <w:tcW w:w="562" w:type="dxa"/>
              </w:tcPr>
            </w:tcPrChange>
          </w:tcPr>
          <w:p w14:paraId="0CD50D0A" w14:textId="77777777" w:rsidR="00CD29DA" w:rsidRDefault="00823A7F">
            <w:pPr>
              <w:pBdr>
                <w:top w:val="nil"/>
                <w:left w:val="nil"/>
                <w:bottom w:val="nil"/>
                <w:right w:val="nil"/>
                <w:between w:val="nil"/>
              </w:pBdr>
              <w:spacing w:after="200" w:line="276" w:lineRule="auto"/>
              <w:ind w:left="360" w:hanging="360"/>
              <w:jc w:val="left"/>
              <w:rPr>
                <w:color w:val="000000"/>
              </w:rPr>
            </w:pPr>
            <w:r>
              <w:t>7.</w:t>
            </w:r>
          </w:p>
        </w:tc>
        <w:tc>
          <w:tcPr>
            <w:tcW w:w="3969" w:type="dxa"/>
            <w:tcPrChange w:id="473" w:author="Other Author" w:date="2025-05-19T04:59:00Z">
              <w:tcPr>
                <w:tcW w:w="3969" w:type="dxa"/>
              </w:tcPr>
            </w:tcPrChange>
          </w:tcPr>
          <w:p w14:paraId="0CD50D0B" w14:textId="77777777" w:rsidR="00CD29DA" w:rsidRDefault="00823A7F">
            <w:pPr>
              <w:spacing w:before="240" w:after="240"/>
            </w:pPr>
            <w:r>
              <w:rPr>
                <w:b/>
              </w:rPr>
              <w:t>Limited User Adoption</w:t>
            </w:r>
            <w:r>
              <w:t>: The app may struggle to attract users due to competition from established platforms (e.g., Booking.com, TripAdvisor) or lack of awareness.</w:t>
            </w:r>
          </w:p>
          <w:p w14:paraId="0CD50D0C" w14:textId="77777777" w:rsidR="00CD29DA" w:rsidRDefault="00CD29DA">
            <w:pPr>
              <w:spacing w:before="240" w:after="240"/>
            </w:pPr>
          </w:p>
        </w:tc>
        <w:tc>
          <w:tcPr>
            <w:tcW w:w="4819" w:type="dxa"/>
            <w:tcPrChange w:id="474" w:author="Other Author" w:date="2025-05-19T04:59:00Z">
              <w:tcPr>
                <w:tcW w:w="4819" w:type="dxa"/>
              </w:tcPr>
            </w:tcPrChange>
          </w:tcPr>
          <w:p w14:paraId="0CD50D0D" w14:textId="77777777" w:rsidR="00CD29DA" w:rsidRDefault="00823A7F">
            <w:pPr>
              <w:spacing w:before="240" w:after="240"/>
            </w:pPr>
            <w:r>
              <w:t>Launch a targeted marketing campaign via social media (e.g., Instagram, X) and local travel blogs, emphasizing Manzil’s focus on Pakistani cities. Offer initial discounts or promotions for hotel bookings to attract early adopters.</w:t>
            </w:r>
          </w:p>
        </w:tc>
      </w:tr>
      <w:tr w:rsidR="00CD29DA" w14:paraId="0CD50D14" w14:textId="77777777">
        <w:tc>
          <w:tcPr>
            <w:tcW w:w="562" w:type="dxa"/>
            <w:tcPrChange w:id="475" w:author="Other Author" w:date="2025-05-19T04:59:00Z">
              <w:tcPr>
                <w:tcW w:w="562" w:type="dxa"/>
              </w:tcPr>
            </w:tcPrChange>
          </w:tcPr>
          <w:p w14:paraId="0CD50D0F" w14:textId="77777777" w:rsidR="00CD29DA" w:rsidRDefault="00823A7F">
            <w:pPr>
              <w:pBdr>
                <w:top w:val="nil"/>
                <w:left w:val="nil"/>
                <w:bottom w:val="nil"/>
                <w:right w:val="nil"/>
                <w:between w:val="nil"/>
              </w:pBdr>
              <w:spacing w:after="200" w:line="276" w:lineRule="auto"/>
              <w:ind w:left="360" w:hanging="360"/>
              <w:jc w:val="left"/>
              <w:rPr>
                <w:color w:val="000000"/>
              </w:rPr>
            </w:pPr>
            <w:r>
              <w:t>8.</w:t>
            </w:r>
          </w:p>
        </w:tc>
        <w:tc>
          <w:tcPr>
            <w:tcW w:w="3969" w:type="dxa"/>
            <w:tcPrChange w:id="476" w:author="Other Author" w:date="2025-05-19T04:59:00Z">
              <w:tcPr>
                <w:tcW w:w="3969" w:type="dxa"/>
              </w:tcPr>
            </w:tcPrChange>
          </w:tcPr>
          <w:p w14:paraId="0CD50D10" w14:textId="77777777" w:rsidR="00CD29DA" w:rsidRDefault="00823A7F">
            <w:pPr>
              <w:spacing w:before="240" w:after="240"/>
            </w:pPr>
            <w:r>
              <w:rPr>
                <w:b/>
              </w:rPr>
              <w:t>Insufficient User Feedback Post-Launch</w:t>
            </w:r>
            <w:r>
              <w:t>: Limited feedback from real users may hinder the identification of usability issues or feature gaps, reducing user satisfaction.</w:t>
            </w:r>
          </w:p>
          <w:p w14:paraId="0CD50D11" w14:textId="77777777" w:rsidR="00CD29DA" w:rsidRDefault="00CD29DA">
            <w:pPr>
              <w:spacing w:before="240" w:after="240"/>
            </w:pPr>
          </w:p>
        </w:tc>
        <w:tc>
          <w:tcPr>
            <w:tcW w:w="4819" w:type="dxa"/>
            <w:tcPrChange w:id="477" w:author="Other Author" w:date="2025-05-19T04:59:00Z">
              <w:tcPr>
                <w:tcW w:w="4819" w:type="dxa"/>
              </w:tcPr>
            </w:tcPrChange>
          </w:tcPr>
          <w:p w14:paraId="0CD50D12" w14:textId="77777777" w:rsidR="00CD29DA" w:rsidRDefault="00823A7F">
            <w:pPr>
              <w:spacing w:before="240" w:after="240"/>
            </w:pPr>
            <w:r>
              <w:t>Integrate an in-app feedback form and prompt users to rate the app after key actions (e.g., booking a hotel). Analyze user reviews on app stores and conduct post-launch surveys to gather insights for future updates.</w:t>
            </w:r>
          </w:p>
          <w:p w14:paraId="0CD50D13" w14:textId="77777777" w:rsidR="00CD29DA" w:rsidRDefault="00CD29DA">
            <w:pPr>
              <w:spacing w:before="240" w:after="240"/>
            </w:pPr>
          </w:p>
        </w:tc>
      </w:tr>
      <w:tr w:rsidR="00CD29DA" w14:paraId="0CD50D19" w14:textId="77777777">
        <w:tc>
          <w:tcPr>
            <w:tcW w:w="562" w:type="dxa"/>
            <w:tcPrChange w:id="478" w:author="Other Author" w:date="2025-05-19T04:59:00Z">
              <w:tcPr>
                <w:tcW w:w="562" w:type="dxa"/>
              </w:tcPr>
            </w:tcPrChange>
          </w:tcPr>
          <w:p w14:paraId="0CD50D15" w14:textId="77777777" w:rsidR="00CD29DA" w:rsidRDefault="00823A7F">
            <w:pPr>
              <w:pBdr>
                <w:top w:val="nil"/>
                <w:left w:val="nil"/>
                <w:bottom w:val="nil"/>
                <w:right w:val="nil"/>
                <w:between w:val="nil"/>
              </w:pBdr>
              <w:spacing w:after="200" w:line="276" w:lineRule="auto"/>
              <w:ind w:left="360" w:hanging="360"/>
              <w:jc w:val="left"/>
              <w:rPr>
                <w:color w:val="000000"/>
              </w:rPr>
            </w:pPr>
            <w:r>
              <w:t>9.</w:t>
            </w:r>
          </w:p>
        </w:tc>
        <w:tc>
          <w:tcPr>
            <w:tcW w:w="3969" w:type="dxa"/>
            <w:tcPrChange w:id="479" w:author="Other Author" w:date="2025-05-19T04:59:00Z">
              <w:tcPr>
                <w:tcW w:w="3969" w:type="dxa"/>
              </w:tcPr>
            </w:tcPrChange>
          </w:tcPr>
          <w:p w14:paraId="0CD50D16" w14:textId="77777777" w:rsidR="00CD29DA" w:rsidRDefault="00823A7F">
            <w:pPr>
              <w:spacing w:before="240" w:after="240"/>
            </w:pPr>
            <w:r>
              <w:rPr>
                <w:b/>
              </w:rPr>
              <w:t>Scope Creep in Future Updates</w:t>
            </w:r>
            <w:r>
              <w:t>: Requests for new features (e.g., support for additional cities, advanced integrations) may overwhelm the team during post-launch maintenance, delaying critical updates.</w:t>
            </w:r>
          </w:p>
        </w:tc>
        <w:tc>
          <w:tcPr>
            <w:tcW w:w="4819" w:type="dxa"/>
            <w:tcPrChange w:id="480" w:author="Other Author" w:date="2025-05-19T04:59:00Z">
              <w:tcPr>
                <w:tcW w:w="4819" w:type="dxa"/>
              </w:tcPr>
            </w:tcPrChange>
          </w:tcPr>
          <w:p w14:paraId="0CD50D17" w14:textId="77777777" w:rsidR="00CD29DA" w:rsidRDefault="00823A7F">
            <w:pPr>
              <w:spacing w:before="240" w:after="240"/>
            </w:pPr>
            <w:r>
              <w:t>Establish a feature prioritization framework based on user feedback and business impact.</w:t>
            </w:r>
          </w:p>
          <w:p w14:paraId="0CD50D18" w14:textId="77777777" w:rsidR="00CD29DA" w:rsidRDefault="00CD29DA">
            <w:pPr>
              <w:spacing w:before="240" w:after="240"/>
            </w:pPr>
          </w:p>
        </w:tc>
      </w:tr>
      <w:tr w:rsidR="00CD29DA" w14:paraId="0CD50D1E" w14:textId="77777777">
        <w:tc>
          <w:tcPr>
            <w:tcW w:w="562" w:type="dxa"/>
            <w:tcPrChange w:id="481" w:author="Other Author" w:date="2025-05-19T04:59:00Z">
              <w:tcPr>
                <w:tcW w:w="562" w:type="dxa"/>
              </w:tcPr>
            </w:tcPrChange>
          </w:tcPr>
          <w:p w14:paraId="0CD50D1A" w14:textId="77777777" w:rsidR="00CD29DA" w:rsidRDefault="00823A7F">
            <w:pPr>
              <w:pBdr>
                <w:top w:val="nil"/>
                <w:left w:val="nil"/>
                <w:bottom w:val="nil"/>
                <w:right w:val="nil"/>
                <w:between w:val="nil"/>
              </w:pBdr>
              <w:spacing w:after="200" w:line="276" w:lineRule="auto"/>
              <w:ind w:left="360" w:hanging="360"/>
              <w:jc w:val="left"/>
              <w:rPr>
                <w:color w:val="000000"/>
              </w:rPr>
            </w:pPr>
            <w:r>
              <w:t>10.</w:t>
            </w:r>
          </w:p>
        </w:tc>
        <w:tc>
          <w:tcPr>
            <w:tcW w:w="3969" w:type="dxa"/>
            <w:tcPrChange w:id="482" w:author="Other Author" w:date="2025-05-19T04:59:00Z">
              <w:tcPr>
                <w:tcW w:w="3969" w:type="dxa"/>
              </w:tcPr>
            </w:tcPrChange>
          </w:tcPr>
          <w:p w14:paraId="0CD50D1B" w14:textId="77777777" w:rsidR="00CD29DA" w:rsidRDefault="00823A7F">
            <w:pPr>
              <w:spacing w:before="240" w:after="240"/>
            </w:pPr>
            <w:r>
              <w:rPr>
                <w:b/>
              </w:rPr>
              <w:t>Cost Overruns on AWS</w:t>
            </w:r>
            <w:r>
              <w:t>: Post-free-tier usage of AWS EC2 may lead to unexpected costs if traffic exceeds projections or resources are not optimized.</w:t>
            </w:r>
          </w:p>
          <w:p w14:paraId="0CD50D1C" w14:textId="77777777" w:rsidR="00CD29DA" w:rsidRDefault="00CD29DA">
            <w:pPr>
              <w:spacing w:before="240" w:after="240"/>
            </w:pPr>
          </w:p>
        </w:tc>
        <w:tc>
          <w:tcPr>
            <w:tcW w:w="4819" w:type="dxa"/>
            <w:tcPrChange w:id="483" w:author="Other Author" w:date="2025-05-19T04:59:00Z">
              <w:tcPr>
                <w:tcW w:w="4819" w:type="dxa"/>
              </w:tcPr>
            </w:tcPrChange>
          </w:tcPr>
          <w:p w14:paraId="0CD50D1D" w14:textId="77777777" w:rsidR="00CD29DA" w:rsidRDefault="00823A7F">
            <w:pPr>
              <w:spacing w:before="240" w:after="240"/>
            </w:pPr>
            <w:r>
              <w:t>Monitor AWS usage with cost explorer tools and set budget alerts to prevent overruns. Optimize resource allocation (e.g., use smaller EC2 instances for low-traffic periods) and explore cost-effective alternatives like AWS Lightsail for future scaling.</w:t>
            </w:r>
          </w:p>
        </w:tc>
      </w:tr>
    </w:tbl>
    <w:p w14:paraId="0CD50D1F" w14:textId="77777777" w:rsidR="00CD29DA" w:rsidRDefault="00823A7F">
      <w:pPr>
        <w:spacing w:line="259" w:lineRule="auto"/>
        <w:jc w:val="left"/>
      </w:pPr>
      <w:r>
        <w:br w:type="page"/>
      </w:r>
    </w:p>
    <w:p w14:paraId="0CD50D20" w14:textId="77777777" w:rsidR="00CD29DA" w:rsidRDefault="00823A7F">
      <w:pPr>
        <w:pStyle w:val="Heading1"/>
        <w:numPr>
          <w:ilvl w:val="0"/>
          <w:numId w:val="172"/>
        </w:numPr>
        <w:pPrChange w:id="484" w:author="Other Author" w:date="2025-05-19T04:59:00Z">
          <w:pPr>
            <w:pStyle w:val="Heading1"/>
            <w:numPr>
              <w:numId w:val="64"/>
            </w:numPr>
            <w:ind w:left="360" w:hanging="360"/>
          </w:pPr>
        </w:pPrChange>
      </w:pPr>
      <w:r>
        <w:lastRenderedPageBreak/>
        <w:t>Testing and Evaluation</w:t>
      </w:r>
    </w:p>
    <w:p w14:paraId="0CD50D21" w14:textId="77777777" w:rsidR="00CD29DA" w:rsidRDefault="00823A7F">
      <w:r>
        <w:t>The testing strategy for Manzil involves the following</w:t>
      </w:r>
    </w:p>
    <w:p w14:paraId="0CD50D22" w14:textId="77777777" w:rsidR="00CD29DA" w:rsidRDefault="00823A7F">
      <w:pPr>
        <w:numPr>
          <w:ilvl w:val="0"/>
          <w:numId w:val="211"/>
        </w:numPr>
        <w:spacing w:after="0"/>
        <w:pPrChange w:id="485" w:author="Other Author" w:date="2025-05-19T04:59:00Z">
          <w:pPr>
            <w:numPr>
              <w:numId w:val="103"/>
            </w:numPr>
            <w:spacing w:after="0"/>
            <w:ind w:left="720" w:hanging="360"/>
          </w:pPr>
        </w:pPrChange>
      </w:pPr>
      <w:r>
        <w:t>Performing unit and integration testing of React Native components like HomeScreen and Index (initially to test the actual code to see if it works).</w:t>
      </w:r>
    </w:p>
    <w:p w14:paraId="0CD50D23" w14:textId="77777777" w:rsidR="00CD29DA" w:rsidRDefault="00823A7F">
      <w:pPr>
        <w:numPr>
          <w:ilvl w:val="0"/>
          <w:numId w:val="211"/>
        </w:numPr>
        <w:spacing w:after="0"/>
        <w:pPrChange w:id="486" w:author="Other Author" w:date="2025-05-19T04:59:00Z">
          <w:pPr>
            <w:numPr>
              <w:numId w:val="103"/>
            </w:numPr>
            <w:spacing w:after="0"/>
            <w:ind w:left="720" w:hanging="360"/>
          </w:pPr>
        </w:pPrChange>
      </w:pPr>
      <w:r>
        <w:t>Mocking external dependencies such as expo-router, Axios, and @react-native-async-storage/async-storage to isolate components during testing.</w:t>
      </w:r>
    </w:p>
    <w:p w14:paraId="0CD50D24" w14:textId="77777777" w:rsidR="00CD29DA" w:rsidRDefault="00823A7F">
      <w:pPr>
        <w:numPr>
          <w:ilvl w:val="0"/>
          <w:numId w:val="211"/>
        </w:numPr>
        <w:spacing w:after="0"/>
        <w:pPrChange w:id="487" w:author="Other Author" w:date="2025-05-19T04:59:00Z">
          <w:pPr>
            <w:numPr>
              <w:numId w:val="103"/>
            </w:numPr>
            <w:spacing w:after="0"/>
            <w:ind w:left="720" w:hanging="360"/>
          </w:pPr>
        </w:pPrChange>
      </w:pPr>
      <w:r>
        <w:t>Simulating user interactions using fireEvent from @testing-library/react-native to verify component behavior.</w:t>
      </w:r>
    </w:p>
    <w:p w14:paraId="0CD50D25" w14:textId="77777777" w:rsidR="00CD29DA" w:rsidRDefault="00823A7F">
      <w:pPr>
        <w:numPr>
          <w:ilvl w:val="0"/>
          <w:numId w:val="211"/>
        </w:numPr>
        <w:spacing w:after="0"/>
        <w:pPrChange w:id="488" w:author="Other Author" w:date="2025-05-19T04:59:00Z">
          <w:pPr>
            <w:numPr>
              <w:numId w:val="103"/>
            </w:numPr>
            <w:spacing w:after="0"/>
            <w:ind w:left="720" w:hanging="360"/>
          </w:pPr>
        </w:pPrChange>
      </w:pPr>
      <w:r>
        <w:t>Testing navigation by checking if routing functions are called correctly.</w:t>
      </w:r>
    </w:p>
    <w:p w14:paraId="0CD50D26" w14:textId="77777777" w:rsidR="00CD29DA" w:rsidRDefault="00823A7F">
      <w:pPr>
        <w:numPr>
          <w:ilvl w:val="0"/>
          <w:numId w:val="211"/>
        </w:numPr>
        <w:spacing w:after="0"/>
        <w:pPrChange w:id="489" w:author="Other Author" w:date="2025-05-19T04:59:00Z">
          <w:pPr>
            <w:numPr>
              <w:numId w:val="103"/>
            </w:numPr>
            <w:spacing w:after="0"/>
            <w:ind w:left="720" w:hanging="360"/>
          </w:pPr>
        </w:pPrChange>
      </w:pPr>
      <w:r>
        <w:t>Verifying API calls by ensuring Axios.get is invoked with the expected URLs.</w:t>
      </w:r>
    </w:p>
    <w:p w14:paraId="0CD50D27" w14:textId="77777777" w:rsidR="00CD29DA" w:rsidRDefault="00823A7F">
      <w:pPr>
        <w:numPr>
          <w:ilvl w:val="0"/>
          <w:numId w:val="211"/>
        </w:numPr>
        <w:spacing w:after="0"/>
        <w:pPrChange w:id="490" w:author="Other Author" w:date="2025-05-19T04:59:00Z">
          <w:pPr>
            <w:numPr>
              <w:numId w:val="103"/>
            </w:numPr>
            <w:spacing w:after="0"/>
            <w:ind w:left="720" w:hanging="360"/>
          </w:pPr>
        </w:pPrChange>
      </w:pPr>
      <w:r>
        <w:t>Utilizing snapshot testing to detect unintended changes in component rendering.</w:t>
      </w:r>
    </w:p>
    <w:p w14:paraId="0CD50D28" w14:textId="77777777" w:rsidR="00CD29DA" w:rsidRDefault="00823A7F">
      <w:pPr>
        <w:numPr>
          <w:ilvl w:val="0"/>
          <w:numId w:val="211"/>
        </w:numPr>
        <w:pPrChange w:id="491" w:author="Other Author" w:date="2025-05-19T04:59:00Z">
          <w:pPr>
            <w:numPr>
              <w:numId w:val="103"/>
            </w:numPr>
            <w:ind w:left="720" w:hanging="360"/>
          </w:pPr>
        </w:pPrChange>
      </w:pPr>
      <w:r>
        <w:t>Handling asynchronous operations using async/await and act.</w:t>
      </w:r>
    </w:p>
    <w:p w14:paraId="0CD50D29" w14:textId="77777777" w:rsidR="00CD29DA" w:rsidRDefault="00CD29DA"/>
    <w:p w14:paraId="0CD50D2A" w14:textId="77777777" w:rsidR="00CD29DA" w:rsidRDefault="00823A7F">
      <w:pPr>
        <w:rPr>
          <w:u w:val="single"/>
        </w:rPr>
      </w:pPr>
      <w:r>
        <w:rPr>
          <w:u w:val="single"/>
        </w:rPr>
        <w:t>Sample test cases:</w:t>
      </w:r>
    </w:p>
    <w:p w14:paraId="0CD50D2B" w14:textId="77777777" w:rsidR="00CD29DA" w:rsidRDefault="00823A7F">
      <w:pPr>
        <w:numPr>
          <w:ilvl w:val="0"/>
          <w:numId w:val="124"/>
        </w:numPr>
        <w:spacing w:after="0"/>
        <w:pPrChange w:id="492" w:author="Other Author" w:date="2025-05-19T04:59:00Z">
          <w:pPr>
            <w:numPr>
              <w:numId w:val="16"/>
            </w:numPr>
            <w:spacing w:after="0"/>
            <w:ind w:left="720" w:hanging="360"/>
          </w:pPr>
        </w:pPrChange>
      </w:pPr>
      <w:r>
        <w:t>Verifying that the HomeScreen component renders correctly.</w:t>
      </w:r>
    </w:p>
    <w:p w14:paraId="0CD50D2C" w14:textId="77777777" w:rsidR="00CD29DA" w:rsidRDefault="00823A7F">
      <w:pPr>
        <w:numPr>
          <w:ilvl w:val="0"/>
          <w:numId w:val="124"/>
        </w:numPr>
        <w:spacing w:after="0"/>
        <w:pPrChange w:id="493" w:author="Other Author" w:date="2025-05-19T04:59:00Z">
          <w:pPr>
            <w:numPr>
              <w:numId w:val="16"/>
            </w:numPr>
            <w:spacing w:after="0"/>
            <w:ind w:left="720" w:hanging="360"/>
          </w:pPr>
        </w:pPrChange>
      </w:pPr>
      <w:r>
        <w:t>Checking if clicking the "Hotels" tab triggers the correct API call.</w:t>
      </w:r>
    </w:p>
    <w:p w14:paraId="0CD50D2D" w14:textId="77777777" w:rsidR="00CD29DA" w:rsidRDefault="00823A7F">
      <w:pPr>
        <w:numPr>
          <w:ilvl w:val="0"/>
          <w:numId w:val="124"/>
        </w:numPr>
        <w:spacing w:after="0"/>
        <w:pPrChange w:id="494" w:author="Other Author" w:date="2025-05-19T04:59:00Z">
          <w:pPr>
            <w:numPr>
              <w:numId w:val="16"/>
            </w:numPr>
            <w:spacing w:after="0"/>
            <w:ind w:left="720" w:hanging="360"/>
          </w:pPr>
        </w:pPrChange>
      </w:pPr>
      <w:r>
        <w:t>Ensuring navigation to the "Profile" screen occurs when the profile button is pressed.</w:t>
      </w:r>
    </w:p>
    <w:p w14:paraId="0CD50D2E" w14:textId="77777777" w:rsidR="00CD29DA" w:rsidRDefault="00823A7F">
      <w:pPr>
        <w:numPr>
          <w:ilvl w:val="0"/>
          <w:numId w:val="124"/>
        </w:numPr>
        <w:spacing w:after="0"/>
        <w:pPrChange w:id="495" w:author="Other Author" w:date="2025-05-19T04:59:00Z">
          <w:pPr>
            <w:numPr>
              <w:numId w:val="16"/>
            </w:numPr>
            <w:spacing w:after="0"/>
            <w:ind w:left="720" w:hanging="360"/>
          </w:pPr>
        </w:pPrChange>
      </w:pPr>
      <w:r>
        <w:t>Confirming that the city is updated when a different city is selected.</w:t>
      </w:r>
    </w:p>
    <w:p w14:paraId="0CD50D2F" w14:textId="77777777" w:rsidR="00CD29DA" w:rsidRDefault="00823A7F">
      <w:pPr>
        <w:numPr>
          <w:ilvl w:val="0"/>
          <w:numId w:val="124"/>
        </w:numPr>
        <w:spacing w:after="0"/>
        <w:pPrChange w:id="496" w:author="Other Author" w:date="2025-05-19T04:59:00Z">
          <w:pPr>
            <w:numPr>
              <w:numId w:val="16"/>
            </w:numPr>
            <w:spacing w:after="0"/>
            <w:ind w:left="720" w:hanging="360"/>
          </w:pPr>
        </w:pPrChange>
      </w:pPr>
      <w:r>
        <w:t>Verifying that the "Car Rentals" tab renders with rental companies and that the correct API endpoint is called.</w:t>
      </w:r>
    </w:p>
    <w:p w14:paraId="0CD50D30" w14:textId="77777777" w:rsidR="00CD29DA" w:rsidRDefault="00823A7F">
      <w:pPr>
        <w:numPr>
          <w:ilvl w:val="0"/>
          <w:numId w:val="124"/>
        </w:numPr>
        <w:spacing w:after="0"/>
        <w:pPrChange w:id="497" w:author="Other Author" w:date="2025-05-19T04:59:00Z">
          <w:pPr>
            <w:numPr>
              <w:numId w:val="16"/>
            </w:numPr>
            <w:spacing w:after="0"/>
            <w:ind w:left="720" w:hanging="360"/>
          </w:pPr>
        </w:pPrChange>
      </w:pPr>
      <w:r>
        <w:t>Check if the "Navigate" button in the "Car Rentals" tab navigates to the GoogleMapScreen with the correct parameters.</w:t>
      </w:r>
    </w:p>
    <w:p w14:paraId="0CD50D31" w14:textId="77777777" w:rsidR="00CD29DA" w:rsidRDefault="00823A7F">
      <w:pPr>
        <w:numPr>
          <w:ilvl w:val="0"/>
          <w:numId w:val="124"/>
        </w:numPr>
        <w:spacing w:after="0"/>
        <w:pPrChange w:id="498" w:author="Other Author" w:date="2025-05-19T04:59:00Z">
          <w:pPr>
            <w:numPr>
              <w:numId w:val="16"/>
            </w:numPr>
            <w:spacing w:after="0"/>
            <w:ind w:left="720" w:hanging="360"/>
          </w:pPr>
        </w:pPrChange>
      </w:pPr>
      <w:r>
        <w:t>Ensuring navigation to the CarRentalDetailsPage when the "Details" button is clicked.</w:t>
      </w:r>
    </w:p>
    <w:p w14:paraId="0CD50D32" w14:textId="77777777" w:rsidR="00CD29DA" w:rsidRDefault="00823A7F">
      <w:pPr>
        <w:numPr>
          <w:ilvl w:val="0"/>
          <w:numId w:val="124"/>
        </w:numPr>
        <w:pPrChange w:id="499" w:author="Other Author" w:date="2025-05-19T04:59:00Z">
          <w:pPr>
            <w:numPr>
              <w:numId w:val="16"/>
            </w:numPr>
            <w:ind w:left="720" w:hanging="360"/>
          </w:pPr>
        </w:pPrChange>
      </w:pPr>
      <w:r>
        <w:t>Confirm that the &lt;Index /&gt; component renders correctly and contains the expected text and buttons.</w:t>
      </w:r>
    </w:p>
    <w:p w14:paraId="0CD50D33" w14:textId="77777777" w:rsidR="00CD29DA" w:rsidRDefault="00CD29DA"/>
    <w:p w14:paraId="0CD50D34" w14:textId="77777777" w:rsidR="00CD29DA" w:rsidRDefault="00823A7F">
      <w:r>
        <w:rPr>
          <w:u w:val="single"/>
        </w:rPr>
        <w:t>Automation tools</w:t>
      </w:r>
      <w:r>
        <w:t>:</w:t>
      </w:r>
    </w:p>
    <w:p w14:paraId="0CD50D35" w14:textId="77777777" w:rsidR="00CD29DA" w:rsidRDefault="00823A7F">
      <w:pPr>
        <w:numPr>
          <w:ilvl w:val="0"/>
          <w:numId w:val="141"/>
        </w:numPr>
        <w:spacing w:after="0"/>
        <w:pPrChange w:id="500" w:author="Other Author" w:date="2025-05-19T04:59:00Z">
          <w:pPr>
            <w:numPr>
              <w:numId w:val="33"/>
            </w:numPr>
            <w:spacing w:after="0"/>
            <w:ind w:left="720" w:hanging="360"/>
          </w:pPr>
        </w:pPrChange>
      </w:pPr>
      <w:r>
        <w:t>Jest: The primary testing framework.</w:t>
      </w:r>
    </w:p>
    <w:p w14:paraId="0CD50D36" w14:textId="77777777" w:rsidR="00CD29DA" w:rsidRDefault="00823A7F">
      <w:pPr>
        <w:numPr>
          <w:ilvl w:val="0"/>
          <w:numId w:val="141"/>
        </w:numPr>
        <w:spacing w:after="0"/>
        <w:pPrChange w:id="501" w:author="Other Author" w:date="2025-05-19T04:59:00Z">
          <w:pPr>
            <w:numPr>
              <w:numId w:val="33"/>
            </w:numPr>
            <w:spacing w:after="0"/>
            <w:ind w:left="720" w:hanging="360"/>
          </w:pPr>
        </w:pPrChange>
      </w:pPr>
      <w:r>
        <w:lastRenderedPageBreak/>
        <w:t>@testing-library/react-native: This is for rendering and interacting with React Native components.</w:t>
      </w:r>
    </w:p>
    <w:p w14:paraId="0CD50D37" w14:textId="77777777" w:rsidR="00CD29DA" w:rsidRDefault="00823A7F">
      <w:pPr>
        <w:numPr>
          <w:ilvl w:val="0"/>
          <w:numId w:val="141"/>
        </w:numPr>
        <w:spacing w:after="0"/>
        <w:pPrChange w:id="502" w:author="Other Author" w:date="2025-05-19T04:59:00Z">
          <w:pPr>
            <w:numPr>
              <w:numId w:val="33"/>
            </w:numPr>
            <w:spacing w:after="0"/>
            <w:ind w:left="720" w:hanging="360"/>
          </w:pPr>
        </w:pPrChange>
      </w:pPr>
      <w:r>
        <w:t>expo-router: Mocked for testing navigation.</w:t>
      </w:r>
    </w:p>
    <w:p w14:paraId="0CD50D38" w14:textId="77777777" w:rsidR="00CD29DA" w:rsidRDefault="00823A7F">
      <w:pPr>
        <w:numPr>
          <w:ilvl w:val="0"/>
          <w:numId w:val="141"/>
        </w:numPr>
        <w:spacing w:after="0"/>
        <w:pPrChange w:id="503" w:author="Other Author" w:date="2025-05-19T04:59:00Z">
          <w:pPr>
            <w:numPr>
              <w:numId w:val="33"/>
            </w:numPr>
            <w:spacing w:after="0"/>
            <w:ind w:left="720" w:hanging="360"/>
          </w:pPr>
        </w:pPrChange>
      </w:pPr>
      <w:r>
        <w:t>axios: Mocked for testing API calls.</w:t>
      </w:r>
    </w:p>
    <w:p w14:paraId="0CD50D39" w14:textId="77777777" w:rsidR="00CD29DA" w:rsidRDefault="00823A7F">
      <w:pPr>
        <w:numPr>
          <w:ilvl w:val="0"/>
          <w:numId w:val="141"/>
        </w:numPr>
        <w:pPrChange w:id="504" w:author="Other Author" w:date="2025-05-19T04:59:00Z">
          <w:pPr>
            <w:numPr>
              <w:numId w:val="33"/>
            </w:numPr>
            <w:ind w:left="720" w:hanging="360"/>
          </w:pPr>
        </w:pPrChange>
      </w:pPr>
      <w:r>
        <w:t>@react-native-async-storage/async-storage: Mocked for testing local storage interactions</w:t>
      </w:r>
    </w:p>
    <w:p w14:paraId="0CD50D3A" w14:textId="77777777" w:rsidR="00CD29DA" w:rsidRDefault="00CD29DA"/>
    <w:p w14:paraId="0CD50D3B" w14:textId="77777777" w:rsidR="00CD29DA" w:rsidRDefault="00CD29DA"/>
    <w:p w14:paraId="0CD50D3C" w14:textId="77777777" w:rsidR="00CD29DA" w:rsidRDefault="00823A7F">
      <w:pPr>
        <w:pStyle w:val="Heading1"/>
        <w:numPr>
          <w:ilvl w:val="0"/>
          <w:numId w:val="172"/>
        </w:numPr>
        <w:pPrChange w:id="505" w:author="Other Author" w:date="2025-05-19T04:59:00Z">
          <w:pPr>
            <w:pStyle w:val="Heading1"/>
            <w:numPr>
              <w:numId w:val="64"/>
            </w:numPr>
            <w:ind w:left="360" w:hanging="360"/>
          </w:pPr>
        </w:pPrChange>
      </w:pPr>
      <w:r>
        <w:t>Deployment Guidelines</w:t>
      </w:r>
    </w:p>
    <w:p w14:paraId="0CD50D3D" w14:textId="77777777" w:rsidR="00CD29DA" w:rsidRDefault="00823A7F">
      <w:pPr>
        <w:rPr>
          <w:b/>
          <w:u w:val="single"/>
        </w:rPr>
      </w:pPr>
      <w:r>
        <w:rPr>
          <w:b/>
          <w:u w:val="single"/>
        </w:rPr>
        <w:t xml:space="preserve">then mention all the steps for deployment in a production environment. </w:t>
      </w:r>
    </w:p>
    <w:p w14:paraId="0CD50D3E" w14:textId="77777777" w:rsidR="00CD29DA" w:rsidRDefault="00823A7F">
      <w:pPr>
        <w:spacing w:line="259" w:lineRule="auto"/>
        <w:jc w:val="left"/>
      </w:pPr>
      <w:r>
        <w:t>The deployment of the Manzil system involves the following steps:</w:t>
      </w:r>
    </w:p>
    <w:p w14:paraId="0CD50D3F" w14:textId="77777777" w:rsidR="00CD29DA" w:rsidRDefault="00823A7F">
      <w:pPr>
        <w:numPr>
          <w:ilvl w:val="0"/>
          <w:numId w:val="139"/>
        </w:numPr>
        <w:spacing w:line="259" w:lineRule="auto"/>
        <w:jc w:val="left"/>
        <w:rPr>
          <w:b/>
        </w:rPr>
        <w:pPrChange w:id="506" w:author="Other Author" w:date="2025-05-19T04:59:00Z">
          <w:pPr>
            <w:numPr>
              <w:numId w:val="31"/>
            </w:numPr>
            <w:spacing w:line="259" w:lineRule="auto"/>
            <w:ind w:left="720" w:hanging="360"/>
            <w:jc w:val="left"/>
          </w:pPr>
        </w:pPrChange>
      </w:pPr>
      <w:r>
        <w:rPr>
          <w:b/>
        </w:rPr>
        <w:t>Access the Code:</w:t>
      </w:r>
    </w:p>
    <w:p w14:paraId="0CD50D40" w14:textId="77777777" w:rsidR="00CD29DA" w:rsidRDefault="00823A7F">
      <w:pPr>
        <w:spacing w:line="259" w:lineRule="auto"/>
        <w:jc w:val="left"/>
      </w:pPr>
      <w:r>
        <w:t>◦ The code for the Manzil is located in two folders on GitHub repositories.</w:t>
      </w:r>
    </w:p>
    <w:p w14:paraId="0CD50D41" w14:textId="77777777" w:rsidR="00CD29DA" w:rsidRDefault="00823A7F">
      <w:pPr>
        <w:spacing w:line="259" w:lineRule="auto"/>
        <w:jc w:val="left"/>
      </w:pPr>
      <w:r>
        <w:t xml:space="preserve">1st Official Development Repository: </w:t>
      </w:r>
      <w:hyperlink r:id="rId40">
        <w:r>
          <w:rPr>
            <w:color w:val="1155CC"/>
            <w:u w:val="single"/>
          </w:rPr>
          <w:t>https://github.com/Shahrexz/P04</w:t>
        </w:r>
      </w:hyperlink>
    </w:p>
    <w:p w14:paraId="0CD50D42" w14:textId="77777777" w:rsidR="00CD29DA" w:rsidRDefault="00CD29DA">
      <w:pPr>
        <w:spacing w:line="259" w:lineRule="auto"/>
        <w:jc w:val="left"/>
      </w:pPr>
    </w:p>
    <w:p w14:paraId="0CD50D43" w14:textId="77777777" w:rsidR="00CD29DA" w:rsidRDefault="00823A7F">
      <w:pPr>
        <w:spacing w:line="259" w:lineRule="auto"/>
        <w:jc w:val="left"/>
      </w:pPr>
      <w:r>
        <w:t xml:space="preserve">2nd Development Repository: </w:t>
      </w:r>
      <w:hyperlink r:id="rId41">
        <w:r>
          <w:rPr>
            <w:color w:val="1155CC"/>
            <w:u w:val="single"/>
          </w:rPr>
          <w:t>https://github.com/Muhammad-Mehdi-Changazi/Manzil</w:t>
        </w:r>
      </w:hyperlink>
    </w:p>
    <w:p w14:paraId="0CD50D44" w14:textId="77777777" w:rsidR="00CD29DA" w:rsidRDefault="00CD29DA">
      <w:pPr>
        <w:spacing w:line="259" w:lineRule="auto"/>
        <w:jc w:val="left"/>
      </w:pPr>
    </w:p>
    <w:p w14:paraId="0CD50D45" w14:textId="77777777" w:rsidR="00CD29DA" w:rsidRDefault="00823A7F">
      <w:pPr>
        <w:spacing w:line="259" w:lineRule="auto"/>
        <w:jc w:val="left"/>
      </w:pPr>
      <w:r>
        <w:t xml:space="preserve">3rd Hotel Management portal Repository: </w:t>
      </w:r>
      <w:hyperlink r:id="rId42">
        <w:r>
          <w:rPr>
            <w:color w:val="1155CC"/>
            <w:u w:val="single"/>
          </w:rPr>
          <w:t>https://github.com/Muhammad-Mehdi-Changazi/Manzil_Hotel_Admin</w:t>
        </w:r>
      </w:hyperlink>
    </w:p>
    <w:p w14:paraId="0CD50D46" w14:textId="77777777" w:rsidR="00CD29DA" w:rsidRDefault="00CD29DA">
      <w:pPr>
        <w:spacing w:line="259" w:lineRule="auto"/>
        <w:jc w:val="left"/>
      </w:pPr>
    </w:p>
    <w:p w14:paraId="0CD50D47" w14:textId="77777777" w:rsidR="00CD29DA" w:rsidRDefault="00823A7F">
      <w:pPr>
        <w:spacing w:line="259" w:lineRule="auto"/>
        <w:jc w:val="left"/>
      </w:pPr>
      <w:r>
        <w:t xml:space="preserve">4th Car Rental Management portal Repository: </w:t>
      </w:r>
      <w:hyperlink r:id="rId43">
        <w:r>
          <w:rPr>
            <w:color w:val="1155CC"/>
            <w:u w:val="single"/>
          </w:rPr>
          <w:t>https://github.com/Muhammad-Mehdi-Changazi/Manzil_Car_Rental</w:t>
        </w:r>
      </w:hyperlink>
    </w:p>
    <w:p w14:paraId="0CD50D48" w14:textId="77777777" w:rsidR="00CD29DA" w:rsidRDefault="00CD29DA">
      <w:pPr>
        <w:spacing w:line="259" w:lineRule="auto"/>
        <w:jc w:val="left"/>
      </w:pPr>
    </w:p>
    <w:p w14:paraId="0CD50D49" w14:textId="77777777" w:rsidR="00CD29DA" w:rsidRDefault="00823A7F">
      <w:pPr>
        <w:numPr>
          <w:ilvl w:val="0"/>
          <w:numId w:val="143"/>
        </w:numPr>
        <w:spacing w:line="259" w:lineRule="auto"/>
        <w:jc w:val="left"/>
        <w:rPr>
          <w:b/>
        </w:rPr>
        <w:pPrChange w:id="507" w:author="Other Author" w:date="2025-05-19T04:59:00Z">
          <w:pPr>
            <w:numPr>
              <w:numId w:val="35"/>
            </w:numPr>
            <w:spacing w:line="259" w:lineRule="auto"/>
            <w:ind w:left="720" w:hanging="360"/>
            <w:jc w:val="left"/>
          </w:pPr>
        </w:pPrChange>
      </w:pPr>
      <w:r>
        <w:rPr>
          <w:b/>
        </w:rPr>
        <w:t>Build the Application:</w:t>
      </w:r>
    </w:p>
    <w:p w14:paraId="0CD50D4A" w14:textId="77777777" w:rsidR="00CD29DA" w:rsidRDefault="00823A7F">
      <w:pPr>
        <w:spacing w:line="259" w:lineRule="auto"/>
        <w:jc w:val="left"/>
      </w:pPr>
      <w:r>
        <w:t>◦ Utilise the chosen development tools (likely React Native) to build a production-ready bundle or application file.</w:t>
      </w:r>
    </w:p>
    <w:p w14:paraId="0CD50D4B" w14:textId="77777777" w:rsidR="00CD29DA" w:rsidRDefault="00823A7F">
      <w:pPr>
        <w:spacing w:line="259" w:lineRule="auto"/>
        <w:jc w:val="left"/>
      </w:pPr>
      <w:r>
        <w:t>◦ First, you have to use “npm install” on the first Official Repo or the 2nd Repo of Mehdi, and then, once the node modules have been developed, you run “npm start” in the command line</w:t>
      </w:r>
    </w:p>
    <w:p w14:paraId="0CD50D4C" w14:textId="77777777" w:rsidR="00CD29DA" w:rsidRDefault="00CD29DA">
      <w:pPr>
        <w:spacing w:line="259" w:lineRule="auto"/>
        <w:jc w:val="left"/>
      </w:pPr>
    </w:p>
    <w:p w14:paraId="0CD50D4D" w14:textId="77777777" w:rsidR="00CD29DA" w:rsidRDefault="00823A7F">
      <w:pPr>
        <w:numPr>
          <w:ilvl w:val="0"/>
          <w:numId w:val="140"/>
        </w:numPr>
        <w:spacing w:line="259" w:lineRule="auto"/>
        <w:jc w:val="left"/>
        <w:rPr>
          <w:b/>
        </w:rPr>
        <w:pPrChange w:id="508" w:author="Other Author" w:date="2025-05-19T04:59:00Z">
          <w:pPr>
            <w:numPr>
              <w:numId w:val="32"/>
            </w:numPr>
            <w:spacing w:line="259" w:lineRule="auto"/>
            <w:ind w:left="720" w:hanging="360"/>
            <w:jc w:val="left"/>
          </w:pPr>
        </w:pPrChange>
      </w:pPr>
      <w:r>
        <w:rPr>
          <w:b/>
        </w:rPr>
        <w:t>Deployment to Hosting Platform:</w:t>
      </w:r>
    </w:p>
    <w:p w14:paraId="0CD50D4E" w14:textId="77777777" w:rsidR="00CD29DA" w:rsidRDefault="00823A7F">
      <w:pPr>
        <w:spacing w:line="259" w:lineRule="auto"/>
        <w:jc w:val="left"/>
      </w:pPr>
      <w:r>
        <w:rPr>
          <w:rFonts w:ascii="Gungsuh" w:eastAsia="Gungsuh" w:hAnsi="Gungsuh" w:cs="Gungsuh"/>
        </w:rPr>
        <w:lastRenderedPageBreak/>
        <w:t>◦ Deploy the Staff portal → which included Hotel Management admin and Car Rental admin portals for keeping their system running for users to the online hosting platform of Amazon - AWS</w:t>
      </w:r>
    </w:p>
    <w:p w14:paraId="0CD50D4F" w14:textId="77777777" w:rsidR="00CD29DA" w:rsidRDefault="00CD29DA">
      <w:pPr>
        <w:spacing w:line="259" w:lineRule="auto"/>
        <w:jc w:val="left"/>
      </w:pPr>
    </w:p>
    <w:p w14:paraId="0CD50D50" w14:textId="77777777" w:rsidR="00CD29DA" w:rsidRDefault="00823A7F">
      <w:pPr>
        <w:numPr>
          <w:ilvl w:val="0"/>
          <w:numId w:val="149"/>
        </w:numPr>
        <w:spacing w:line="259" w:lineRule="auto"/>
        <w:jc w:val="left"/>
        <w:rPr>
          <w:b/>
        </w:rPr>
        <w:pPrChange w:id="509" w:author="Other Author" w:date="2025-05-19T04:59:00Z">
          <w:pPr>
            <w:numPr>
              <w:numId w:val="41"/>
            </w:numPr>
            <w:spacing w:line="259" w:lineRule="auto"/>
            <w:ind w:left="720" w:hanging="360"/>
            <w:jc w:val="left"/>
          </w:pPr>
        </w:pPrChange>
      </w:pPr>
      <w:r>
        <w:rPr>
          <w:b/>
        </w:rPr>
        <w:t>Testing on the Deployed Environment:</w:t>
      </w:r>
    </w:p>
    <w:p w14:paraId="0CD50D51" w14:textId="77777777" w:rsidR="00CD29DA" w:rsidRDefault="00823A7F">
      <w:pPr>
        <w:spacing w:line="259" w:lineRule="auto"/>
        <w:jc w:val="left"/>
      </w:pPr>
      <w:r>
        <w:t xml:space="preserve">◦ Thoroughly tested the Project on </w:t>
      </w:r>
      <w:r>
        <w:rPr>
          <w:b/>
        </w:rPr>
        <w:t>JEST</w:t>
      </w:r>
      <w:r>
        <w:t>, and the deployed application portals to ensure all implemented functionalities work correctly in the production-like environment.</w:t>
      </w:r>
    </w:p>
    <w:p w14:paraId="0CD50D52" w14:textId="77777777" w:rsidR="00CD29DA" w:rsidRDefault="00CD29DA">
      <w:pPr>
        <w:spacing w:line="259" w:lineRule="auto"/>
        <w:jc w:val="left"/>
      </w:pPr>
    </w:p>
    <w:p w14:paraId="0CD50D53" w14:textId="77777777" w:rsidR="00CD29DA" w:rsidRDefault="00823A7F">
      <w:pPr>
        <w:numPr>
          <w:ilvl w:val="0"/>
          <w:numId w:val="192"/>
        </w:numPr>
        <w:spacing w:line="259" w:lineRule="auto"/>
        <w:jc w:val="left"/>
        <w:rPr>
          <w:b/>
        </w:rPr>
        <w:pPrChange w:id="510" w:author="Other Author" w:date="2025-05-19T04:59:00Z">
          <w:pPr>
            <w:numPr>
              <w:numId w:val="84"/>
            </w:numPr>
            <w:spacing w:line="259" w:lineRule="auto"/>
            <w:ind w:left="720" w:hanging="360"/>
            <w:jc w:val="left"/>
          </w:pPr>
        </w:pPrChange>
      </w:pPr>
      <w:r>
        <w:rPr>
          <w:b/>
        </w:rPr>
        <w:t>Online Links:</w:t>
      </w:r>
    </w:p>
    <w:p w14:paraId="0CD50D54" w14:textId="77777777" w:rsidR="00CD29DA" w:rsidRDefault="00823A7F">
      <w:pPr>
        <w:spacing w:line="259" w:lineRule="auto"/>
        <w:jc w:val="left"/>
      </w:pPr>
      <w:r>
        <w:t xml:space="preserve">◦ The online links where the application Staff portals are hosted are: </w:t>
      </w:r>
    </w:p>
    <w:p w14:paraId="0CD50D55" w14:textId="77777777" w:rsidR="00CD29DA" w:rsidRDefault="00823A7F">
      <w:pPr>
        <w:spacing w:line="259" w:lineRule="auto"/>
        <w:jc w:val="left"/>
      </w:pPr>
      <w:r>
        <w:t xml:space="preserve">Hotel Management: </w:t>
      </w:r>
      <w:hyperlink r:id="rId44">
        <w:r>
          <w:rPr>
            <w:color w:val="1155CC"/>
            <w:u w:val="single"/>
          </w:rPr>
          <w:t>http://myexpoapp-hoteladmin.s3-website-us-east-1.amazonaws.com/</w:t>
        </w:r>
      </w:hyperlink>
    </w:p>
    <w:p w14:paraId="0CD50D56" w14:textId="77777777" w:rsidR="00CD29DA" w:rsidRDefault="00823A7F">
      <w:pPr>
        <w:spacing w:line="259" w:lineRule="auto"/>
        <w:jc w:val="left"/>
      </w:pPr>
      <w:r>
        <w:t xml:space="preserve">Car Rental Management: </w:t>
      </w:r>
      <w:hyperlink r:id="rId45">
        <w:r>
          <w:rPr>
            <w:color w:val="1155CC"/>
            <w:u w:val="single"/>
          </w:rPr>
          <w:t>http://manzil-carrentals.s3-website-us-east-1.amazonaws.com/</w:t>
        </w:r>
      </w:hyperlink>
    </w:p>
    <w:p w14:paraId="0CD50D57" w14:textId="77777777" w:rsidR="00CD29DA" w:rsidRDefault="00CD29DA">
      <w:pPr>
        <w:spacing w:line="259" w:lineRule="auto"/>
        <w:jc w:val="left"/>
      </w:pPr>
    </w:p>
    <w:p w14:paraId="0CD50D58" w14:textId="77777777" w:rsidR="00CD29DA" w:rsidRDefault="00823A7F">
      <w:pPr>
        <w:numPr>
          <w:ilvl w:val="0"/>
          <w:numId w:val="189"/>
        </w:numPr>
        <w:spacing w:line="259" w:lineRule="auto"/>
        <w:jc w:val="left"/>
        <w:rPr>
          <w:b/>
        </w:rPr>
        <w:pPrChange w:id="511" w:author="Other Author" w:date="2025-05-19T04:59:00Z">
          <w:pPr>
            <w:numPr>
              <w:numId w:val="81"/>
            </w:numPr>
            <w:spacing w:line="259" w:lineRule="auto"/>
            <w:ind w:left="720" w:hanging="360"/>
            <w:jc w:val="left"/>
          </w:pPr>
        </w:pPrChange>
      </w:pPr>
      <w:r>
        <w:rPr>
          <w:b/>
        </w:rPr>
        <w:t>Access Information:</w:t>
      </w:r>
    </w:p>
    <w:p w14:paraId="0CD50D59" w14:textId="77777777" w:rsidR="00CD29DA" w:rsidRDefault="00823A7F">
      <w:pPr>
        <w:spacing w:line="259" w:lineRule="auto"/>
        <w:jc w:val="left"/>
        <w:rPr>
          <w:u w:val="single"/>
        </w:rPr>
      </w:pPr>
      <w:r>
        <w:rPr>
          <w:u w:val="single"/>
        </w:rPr>
        <w:t>User:</w:t>
      </w:r>
    </w:p>
    <w:p w14:paraId="0CD50D5A" w14:textId="77777777" w:rsidR="00CD29DA" w:rsidRDefault="00823A7F">
      <w:pPr>
        <w:spacing w:line="259" w:lineRule="auto"/>
        <w:jc w:val="left"/>
      </w:pPr>
      <w:r>
        <w:t>◦ Username: mehdichangazi@gmail.com</w:t>
      </w:r>
    </w:p>
    <w:p w14:paraId="0CD50D5B" w14:textId="77777777" w:rsidR="00CD29DA" w:rsidRDefault="00823A7F">
      <w:pPr>
        <w:spacing w:line="259" w:lineRule="auto"/>
        <w:jc w:val="left"/>
      </w:pPr>
      <w:r>
        <w:t>◦ Password: Hi@12345</w:t>
      </w:r>
    </w:p>
    <w:p w14:paraId="0CD50D5C" w14:textId="77777777" w:rsidR="00CD29DA" w:rsidRDefault="00CD29DA">
      <w:pPr>
        <w:spacing w:line="259" w:lineRule="auto"/>
        <w:jc w:val="left"/>
      </w:pPr>
    </w:p>
    <w:p w14:paraId="0CD50D5D" w14:textId="77777777" w:rsidR="00CD29DA" w:rsidRDefault="00823A7F">
      <w:pPr>
        <w:spacing w:line="259" w:lineRule="auto"/>
        <w:jc w:val="left"/>
      </w:pPr>
      <w:r>
        <w:rPr>
          <w:u w:val="single"/>
        </w:rPr>
        <w:t>Car Rental Portal:</w:t>
      </w:r>
      <w:r>
        <w:rPr>
          <w:u w:val="single"/>
        </w:rPr>
        <w:br/>
      </w:r>
      <w:r>
        <w:t>◦ Username: staff@fastwheels.com</w:t>
      </w:r>
    </w:p>
    <w:p w14:paraId="0CD50D5E" w14:textId="77777777" w:rsidR="00CD29DA" w:rsidRDefault="00823A7F">
      <w:pPr>
        <w:spacing w:line="259" w:lineRule="auto"/>
        <w:jc w:val="left"/>
      </w:pPr>
      <w:r>
        <w:t>◦ Password: password123</w:t>
      </w:r>
    </w:p>
    <w:p w14:paraId="0CD50D5F" w14:textId="77777777" w:rsidR="00CD29DA" w:rsidRDefault="00CD29DA">
      <w:pPr>
        <w:spacing w:line="259" w:lineRule="auto"/>
        <w:jc w:val="left"/>
      </w:pPr>
    </w:p>
    <w:p w14:paraId="0CD50D60" w14:textId="77777777" w:rsidR="00CD29DA" w:rsidRDefault="00823A7F">
      <w:pPr>
        <w:spacing w:line="259" w:lineRule="auto"/>
        <w:jc w:val="left"/>
      </w:pPr>
      <w:r>
        <w:rPr>
          <w:u w:val="single"/>
        </w:rPr>
        <w:t>Staff Management Portal:</w:t>
      </w:r>
      <w:r>
        <w:br/>
        <w:t>◦ Username: @pchotel.com</w:t>
      </w:r>
    </w:p>
    <w:p w14:paraId="0CD50D61" w14:textId="77777777" w:rsidR="00CD29DA" w:rsidRDefault="00823A7F">
      <w:pPr>
        <w:spacing w:line="259" w:lineRule="auto"/>
        <w:jc w:val="left"/>
      </w:pPr>
      <w:r>
        <w:t>◦ Password: pcadminpass123</w:t>
      </w:r>
    </w:p>
    <w:p w14:paraId="0CD50D62" w14:textId="77777777" w:rsidR="00CD29DA" w:rsidRDefault="00823A7F">
      <w:pPr>
        <w:spacing w:line="259" w:lineRule="auto"/>
        <w:jc w:val="left"/>
      </w:pPr>
      <w:r>
        <w:br w:type="page"/>
      </w:r>
    </w:p>
    <w:p w14:paraId="0CD50D63" w14:textId="77777777" w:rsidR="00CD29DA" w:rsidRDefault="00CD29DA">
      <w:pPr>
        <w:pStyle w:val="Heading1"/>
      </w:pPr>
    </w:p>
    <w:p w14:paraId="0CD50D64" w14:textId="77777777" w:rsidR="00CD29DA" w:rsidRDefault="00823A7F">
      <w:pPr>
        <w:pStyle w:val="Heading1"/>
        <w:numPr>
          <w:ilvl w:val="0"/>
          <w:numId w:val="172"/>
        </w:numPr>
        <w:pPrChange w:id="512" w:author="Other Author" w:date="2025-05-19T04:59:00Z">
          <w:pPr>
            <w:pStyle w:val="Heading1"/>
            <w:numPr>
              <w:numId w:val="64"/>
            </w:numPr>
            <w:ind w:left="360" w:hanging="360"/>
          </w:pPr>
        </w:pPrChange>
      </w:pPr>
      <w:r>
        <w:t>Conclusion</w:t>
      </w:r>
    </w:p>
    <w:p w14:paraId="0CD50D65" w14:textId="77777777" w:rsidR="00CD29DA" w:rsidRDefault="00CD29DA"/>
    <w:p w14:paraId="0CD50D66" w14:textId="77777777" w:rsidR="00CD29DA" w:rsidRDefault="00823A7F">
      <w:pPr>
        <w:pStyle w:val="Heading2"/>
        <w:numPr>
          <w:ilvl w:val="0"/>
          <w:numId w:val="167"/>
        </w:numPr>
        <w:pPrChange w:id="513" w:author="Other Author" w:date="2025-05-19T04:59:00Z">
          <w:pPr>
            <w:pStyle w:val="Heading2"/>
            <w:numPr>
              <w:numId w:val="59"/>
            </w:numPr>
            <w:ind w:left="360" w:hanging="360"/>
          </w:pPr>
        </w:pPrChange>
      </w:pPr>
      <w:r>
        <w:t>Summary</w:t>
      </w:r>
    </w:p>
    <w:p w14:paraId="0CD50D67" w14:textId="77777777" w:rsidR="00CD29DA" w:rsidRDefault="00823A7F">
      <w:r>
        <w:t>This project involved the development of Manzil, a mobile application designed to streamline travel planning within Pakistan, specifically for northern tourist destinations and major cities such as Lahore, Karachi, and Islamabad. The goal is to provide users with a seamless, one-stop platform for essential travel information, bookings, and personalized recommendations. Manzil aims to simplify processes like booking accommodations, renting vehicles, exploring attractions, and receiving real-time weather and road updates. The learning was a pretty linear curve, and we learned the routing of React Native and Sockets, including APK production in Android.</w:t>
      </w:r>
    </w:p>
    <w:p w14:paraId="0CD50D68" w14:textId="77777777" w:rsidR="00CD29DA" w:rsidRDefault="00823A7F">
      <w:r>
        <w:t>A crucial part of the development process was rigorous testing, primarily using Jest as the testing framework and @testing-library/react-native for interacting with components. This involved mocking external dependencies like expo-router, Axios, and @react-native-async-storage/async-storage to ensure components could be tested in isolation. We also simulated user interactions using fireEvent and handled asynchronous operations with the act. Snapshot testing was employed to capture component rendering.</w:t>
      </w:r>
    </w:p>
    <w:p w14:paraId="0CD50D69" w14:textId="77777777" w:rsidR="00CD29DA" w:rsidRDefault="00CD29DA"/>
    <w:p w14:paraId="0CD50D6A" w14:textId="77777777" w:rsidR="00CD29DA" w:rsidRDefault="00823A7F">
      <w:pPr>
        <w:pStyle w:val="Heading2"/>
        <w:numPr>
          <w:ilvl w:val="0"/>
          <w:numId w:val="167"/>
        </w:numPr>
        <w:pPrChange w:id="514" w:author="Other Author" w:date="2025-05-19T04:59:00Z">
          <w:pPr>
            <w:pStyle w:val="Heading2"/>
            <w:numPr>
              <w:numId w:val="59"/>
            </w:numPr>
            <w:ind w:left="360" w:hanging="360"/>
          </w:pPr>
        </w:pPrChange>
      </w:pPr>
      <w:r>
        <w:t>Challenges</w:t>
      </w:r>
    </w:p>
    <w:p w14:paraId="0CD50D6B" w14:textId="77777777" w:rsidR="00CD29DA" w:rsidRDefault="00823A7F">
      <w:r>
        <w:t>Developing the Manzil prototype presented several significant challenges, both technical and non-technical. Technically, integrating complex third-party APIs for real-time data like Google Maps, reviews, weather, and potentially others mentioned for broader features required careful handling and mocking for testing. Implementing features like automated hotel bookings and search filters and managing diverse place categories posed distinct technical hurdles. Ensuring the application's scalability and security on Amazon EC2 involved infrastructure configuration challenges. A significant technical effort was dedicated to rigorous testing, particularly unit testing with Jest, which necessitated extensive mocking of dependencies like expo-router, Axios, and AsyncStorage and managing asynchronous operations with the act.</w:t>
      </w:r>
    </w:p>
    <w:p w14:paraId="0CD50D6C" w14:textId="77777777" w:rsidR="00CD29DA" w:rsidRDefault="00823A7F">
      <w:r>
        <w:lastRenderedPageBreak/>
        <w:t>Furthermore, fixing backend vulnerabilities was an explicit requirement in Sprint-4, indicating security was an ongoing concern. Non-technically, the primary challenge was selecting and prioritizing a subset of system requirements from a larger list (spanning potential features in Sprints 1-4) to fit within the prototype's limited timeframe (initially three weeks). Adhering to these timelines and coordinating internal reviews also required effective project management.</w:t>
      </w:r>
    </w:p>
    <w:p w14:paraId="0CD50D6D" w14:textId="77777777" w:rsidR="00CD29DA" w:rsidRDefault="00CD29DA"/>
    <w:p w14:paraId="0CD50D6E" w14:textId="77777777" w:rsidR="00CD29DA" w:rsidRDefault="00823A7F">
      <w:pPr>
        <w:pStyle w:val="Heading2"/>
        <w:numPr>
          <w:ilvl w:val="0"/>
          <w:numId w:val="167"/>
        </w:numPr>
        <w:pPrChange w:id="515" w:author="Other Author" w:date="2025-05-19T04:59:00Z">
          <w:pPr>
            <w:pStyle w:val="Heading2"/>
            <w:numPr>
              <w:numId w:val="59"/>
            </w:numPr>
            <w:ind w:left="360" w:hanging="360"/>
          </w:pPr>
        </w:pPrChange>
      </w:pPr>
      <w:r>
        <w:t>Future</w:t>
      </w:r>
    </w:p>
    <w:p w14:paraId="0CD50D6F" w14:textId="77777777" w:rsidR="00CD29DA" w:rsidRDefault="00823A7F">
      <w:r>
        <w:t>The Manzil prototype provides a strong foundation upon which the whole application can be built. Future work would focus on taking this to a whole new level, where Mehdi and Usman are thinking of making this a viable business with some modifications and introducing “personalization” into the idea of this whole trip business market. This involves fully developing core features hinted at or partially implemented, such as comprehensive hotel booking functionality with online payment, including secure online payment, a dedicated hotel management interface, a fully functional AI trip planner, and the reservations tab. Enhancements are needed for the search bar with improved filters and city selection, detailed pages for hotels and rentals, better navigation integration, and more robust weather updates. Further development of the machine learning capabilities is needed to provide richer, personalized recommendations. Scaling and optimizing the application on AWS EC2 according to the detailed technical architecture defined after the prototype phase is crucial for a production environment. Ongoing security maintenance and potential expansion to cover more geographic locations within Pakistan represent further avenues for future development.</w:t>
      </w:r>
    </w:p>
    <w:p w14:paraId="0CD50D70" w14:textId="77777777" w:rsidR="00CD29DA" w:rsidRDefault="00CD29DA"/>
    <w:p w14:paraId="0CD50D71" w14:textId="77777777" w:rsidR="00CD29DA" w:rsidRDefault="00CD29DA"/>
    <w:p w14:paraId="0CD50D72" w14:textId="77777777" w:rsidR="00CD29DA" w:rsidRDefault="00CD29DA"/>
    <w:p w14:paraId="0CD50D73" w14:textId="77777777" w:rsidR="00CD29DA" w:rsidRDefault="00CD29DA"/>
    <w:p w14:paraId="0CD50D74" w14:textId="77777777" w:rsidR="00CD29DA" w:rsidRDefault="00CD29DA"/>
    <w:p w14:paraId="0CD50D75" w14:textId="77777777" w:rsidR="00CD29DA" w:rsidRDefault="00CD29DA"/>
    <w:p w14:paraId="0CD50D76" w14:textId="77777777" w:rsidR="00CD29DA" w:rsidRDefault="00CD29DA"/>
    <w:p w14:paraId="0CD50D77" w14:textId="77777777" w:rsidR="00CD29DA" w:rsidRDefault="00823A7F">
      <w:pPr>
        <w:pStyle w:val="Heading1"/>
        <w:numPr>
          <w:ilvl w:val="0"/>
          <w:numId w:val="172"/>
        </w:numPr>
        <w:pPrChange w:id="516" w:author="Other Author" w:date="2025-05-19T04:59:00Z">
          <w:pPr>
            <w:pStyle w:val="Heading1"/>
            <w:numPr>
              <w:numId w:val="64"/>
            </w:numPr>
            <w:ind w:left="360" w:hanging="360"/>
          </w:pPr>
        </w:pPrChange>
      </w:pPr>
      <w:bookmarkStart w:id="517" w:name="_9nym6r1304ua" w:colFirst="0" w:colLast="0"/>
      <w:bookmarkEnd w:id="517"/>
      <w:r>
        <w:lastRenderedPageBreak/>
        <w:t>Review checklist</w:t>
      </w:r>
    </w:p>
    <w:p w14:paraId="0CD50D78" w14:textId="77777777" w:rsidR="00CD29DA" w:rsidRDefault="00CD29DA">
      <w:pPr>
        <w:rPr>
          <w:smallCaps/>
          <w:sz w:val="28"/>
          <w:szCs w:val="28"/>
        </w:rPr>
      </w:pPr>
    </w:p>
    <w:p w14:paraId="0CD50D79" w14:textId="77777777" w:rsidR="00CD29DA" w:rsidRDefault="00823A7F">
      <w:r>
        <w:t>Before submission of this report, the team must perform an internal review. Each team member will review one or more sections of the deliverable.</w:t>
      </w:r>
    </w:p>
    <w:p w14:paraId="0CD50D7A" w14:textId="77777777" w:rsidR="00CD29DA" w:rsidRDefault="00CD29DA"/>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518" w:author="Other Author" w:date="2025-05-19T04:59:00Z">
          <w:tblPr>
            <w:tblStyle w:val="a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3964"/>
        <w:gridCol w:w="5386"/>
        <w:tblGridChange w:id="519">
          <w:tblGrid>
            <w:gridCol w:w="3964"/>
            <w:gridCol w:w="5386"/>
          </w:tblGrid>
        </w:tblGridChange>
      </w:tblGrid>
      <w:tr w:rsidR="00CD29DA" w14:paraId="0CD50D7D" w14:textId="77777777">
        <w:tc>
          <w:tcPr>
            <w:tcW w:w="3964" w:type="dxa"/>
            <w:shd w:val="clear" w:color="auto" w:fill="D9D9D9"/>
            <w:tcPrChange w:id="520" w:author="Other Author" w:date="2025-05-19T04:59:00Z">
              <w:tcPr>
                <w:tcW w:w="3964" w:type="dxa"/>
                <w:shd w:val="clear" w:color="auto" w:fill="D9D9D9"/>
              </w:tcPr>
            </w:tcPrChange>
          </w:tcPr>
          <w:p w14:paraId="0CD50D7B" w14:textId="77777777" w:rsidR="00CD29DA" w:rsidRDefault="00823A7F">
            <w:r>
              <w:rPr>
                <w:b/>
              </w:rPr>
              <w:t>Chapter/Section Name</w:t>
            </w:r>
          </w:p>
        </w:tc>
        <w:tc>
          <w:tcPr>
            <w:tcW w:w="5386" w:type="dxa"/>
            <w:shd w:val="clear" w:color="auto" w:fill="D9D9D9"/>
            <w:tcPrChange w:id="521" w:author="Other Author" w:date="2025-05-19T04:59:00Z">
              <w:tcPr>
                <w:tcW w:w="5386" w:type="dxa"/>
                <w:shd w:val="clear" w:color="auto" w:fill="D9D9D9"/>
              </w:tcPr>
            </w:tcPrChange>
          </w:tcPr>
          <w:p w14:paraId="0CD50D7C" w14:textId="77777777" w:rsidR="00CD29DA" w:rsidRDefault="00823A7F">
            <w:r>
              <w:rPr>
                <w:b/>
              </w:rPr>
              <w:t>Reviewer Name(s)</w:t>
            </w:r>
          </w:p>
        </w:tc>
      </w:tr>
      <w:tr w:rsidR="00CD29DA" w14:paraId="0CD50D80" w14:textId="77777777">
        <w:tc>
          <w:tcPr>
            <w:tcW w:w="3964" w:type="dxa"/>
            <w:tcPrChange w:id="522" w:author="Other Author" w:date="2025-05-19T04:59:00Z">
              <w:tcPr>
                <w:tcW w:w="3964" w:type="dxa"/>
              </w:tcPr>
            </w:tcPrChange>
          </w:tcPr>
          <w:p w14:paraId="0CD50D7E" w14:textId="77777777" w:rsidR="00CD29DA" w:rsidRDefault="00823A7F">
            <w:r>
              <w:t>Chap 1</w:t>
            </w:r>
          </w:p>
        </w:tc>
        <w:tc>
          <w:tcPr>
            <w:tcW w:w="5386" w:type="dxa"/>
            <w:tcPrChange w:id="523" w:author="Other Author" w:date="2025-05-19T04:59:00Z">
              <w:tcPr>
                <w:tcW w:w="5386" w:type="dxa"/>
              </w:tcPr>
            </w:tcPrChange>
          </w:tcPr>
          <w:p w14:paraId="0CD50D7F" w14:textId="77777777" w:rsidR="00CD29DA" w:rsidRDefault="00823A7F">
            <w:r>
              <w:t>M. Usman Arshid</w:t>
            </w:r>
          </w:p>
        </w:tc>
      </w:tr>
      <w:tr w:rsidR="00CD29DA" w14:paraId="0CD50D83" w14:textId="77777777">
        <w:tc>
          <w:tcPr>
            <w:tcW w:w="3964" w:type="dxa"/>
            <w:tcPrChange w:id="524" w:author="Other Author" w:date="2025-05-19T04:59:00Z">
              <w:tcPr>
                <w:tcW w:w="3964" w:type="dxa"/>
              </w:tcPr>
            </w:tcPrChange>
          </w:tcPr>
          <w:p w14:paraId="0CD50D81" w14:textId="77777777" w:rsidR="00CD29DA" w:rsidRDefault="00823A7F">
            <w:r>
              <w:t>Chap 10</w:t>
            </w:r>
          </w:p>
        </w:tc>
        <w:tc>
          <w:tcPr>
            <w:tcW w:w="5386" w:type="dxa"/>
            <w:tcPrChange w:id="525" w:author="Other Author" w:date="2025-05-19T04:59:00Z">
              <w:tcPr>
                <w:tcW w:w="5386" w:type="dxa"/>
              </w:tcPr>
            </w:tcPrChange>
          </w:tcPr>
          <w:p w14:paraId="0CD50D82" w14:textId="77777777" w:rsidR="00CD29DA" w:rsidRDefault="00823A7F">
            <w:r>
              <w:t>M. Usman Arshid</w:t>
            </w:r>
          </w:p>
        </w:tc>
      </w:tr>
      <w:tr w:rsidR="00CD29DA" w14:paraId="0CD50D86" w14:textId="77777777">
        <w:tc>
          <w:tcPr>
            <w:tcW w:w="3964" w:type="dxa"/>
            <w:tcPrChange w:id="526" w:author="Other Author" w:date="2025-05-19T04:59:00Z">
              <w:tcPr>
                <w:tcW w:w="3964" w:type="dxa"/>
              </w:tcPr>
            </w:tcPrChange>
          </w:tcPr>
          <w:p w14:paraId="0CD50D84" w14:textId="77777777" w:rsidR="00CD29DA" w:rsidRDefault="00823A7F">
            <w:r>
              <w:t>Chap 11</w:t>
            </w:r>
          </w:p>
        </w:tc>
        <w:tc>
          <w:tcPr>
            <w:tcW w:w="5386" w:type="dxa"/>
            <w:tcPrChange w:id="527" w:author="Other Author" w:date="2025-05-19T04:59:00Z">
              <w:tcPr>
                <w:tcW w:w="5386" w:type="dxa"/>
              </w:tcPr>
            </w:tcPrChange>
          </w:tcPr>
          <w:p w14:paraId="0CD50D85" w14:textId="77777777" w:rsidR="00CD29DA" w:rsidRDefault="00823A7F">
            <w:r>
              <w:t>M. Usman Arshid</w:t>
            </w:r>
          </w:p>
        </w:tc>
      </w:tr>
      <w:tr w:rsidR="00CD29DA" w14:paraId="0CD50D89" w14:textId="77777777">
        <w:tc>
          <w:tcPr>
            <w:tcW w:w="3964" w:type="dxa"/>
            <w:tcPrChange w:id="528" w:author="Other Author" w:date="2025-05-19T04:59:00Z">
              <w:tcPr>
                <w:tcW w:w="3964" w:type="dxa"/>
              </w:tcPr>
            </w:tcPrChange>
          </w:tcPr>
          <w:p w14:paraId="0CD50D87" w14:textId="77777777" w:rsidR="00CD29DA" w:rsidRDefault="00823A7F">
            <w:r>
              <w:t>Chap 12</w:t>
            </w:r>
          </w:p>
        </w:tc>
        <w:tc>
          <w:tcPr>
            <w:tcW w:w="5386" w:type="dxa"/>
            <w:tcPrChange w:id="529" w:author="Other Author" w:date="2025-05-19T04:59:00Z">
              <w:tcPr>
                <w:tcW w:w="5386" w:type="dxa"/>
              </w:tcPr>
            </w:tcPrChange>
          </w:tcPr>
          <w:p w14:paraId="0CD50D88" w14:textId="77777777" w:rsidR="00CD29DA" w:rsidRDefault="00823A7F">
            <w:r>
              <w:t>M. Usman Arshid</w:t>
            </w:r>
          </w:p>
        </w:tc>
      </w:tr>
      <w:tr w:rsidR="00CD29DA" w14:paraId="0CD50D8C" w14:textId="77777777">
        <w:tc>
          <w:tcPr>
            <w:tcW w:w="3964" w:type="dxa"/>
            <w:tcPrChange w:id="530" w:author="Other Author" w:date="2025-05-19T04:59:00Z">
              <w:tcPr>
                <w:tcW w:w="3964" w:type="dxa"/>
              </w:tcPr>
            </w:tcPrChange>
          </w:tcPr>
          <w:p w14:paraId="0CD50D8A" w14:textId="77777777" w:rsidR="00CD29DA" w:rsidRDefault="00823A7F">
            <w:r>
              <w:t>Chap 3</w:t>
            </w:r>
          </w:p>
        </w:tc>
        <w:tc>
          <w:tcPr>
            <w:tcW w:w="5386" w:type="dxa"/>
            <w:tcPrChange w:id="531" w:author="Other Author" w:date="2025-05-19T04:59:00Z">
              <w:tcPr>
                <w:tcW w:w="5386" w:type="dxa"/>
              </w:tcPr>
            </w:tcPrChange>
          </w:tcPr>
          <w:p w14:paraId="0CD50D8B" w14:textId="77777777" w:rsidR="00CD29DA" w:rsidRDefault="00823A7F">
            <w:r>
              <w:t>Umer Inayat</w:t>
            </w:r>
          </w:p>
        </w:tc>
      </w:tr>
      <w:tr w:rsidR="00CD29DA" w14:paraId="0CD50D8F" w14:textId="77777777">
        <w:tc>
          <w:tcPr>
            <w:tcW w:w="3964" w:type="dxa"/>
            <w:tcPrChange w:id="532" w:author="Other Author" w:date="2025-05-19T04:59:00Z">
              <w:tcPr>
                <w:tcW w:w="3964" w:type="dxa"/>
              </w:tcPr>
            </w:tcPrChange>
          </w:tcPr>
          <w:p w14:paraId="0CD50D8D" w14:textId="77777777" w:rsidR="00CD29DA" w:rsidRDefault="00823A7F">
            <w:r>
              <w:t>Chap 6</w:t>
            </w:r>
          </w:p>
        </w:tc>
        <w:tc>
          <w:tcPr>
            <w:tcW w:w="5386" w:type="dxa"/>
            <w:tcPrChange w:id="533" w:author="Other Author" w:date="2025-05-19T04:59:00Z">
              <w:tcPr>
                <w:tcW w:w="5386" w:type="dxa"/>
              </w:tcPr>
            </w:tcPrChange>
          </w:tcPr>
          <w:p w14:paraId="0CD50D8E" w14:textId="77777777" w:rsidR="00CD29DA" w:rsidRDefault="00823A7F">
            <w:r>
              <w:t>Umer Inayat</w:t>
            </w:r>
          </w:p>
        </w:tc>
      </w:tr>
      <w:tr w:rsidR="00CD29DA" w14:paraId="0CD50D92" w14:textId="77777777">
        <w:tc>
          <w:tcPr>
            <w:tcW w:w="3964" w:type="dxa"/>
            <w:tcPrChange w:id="534" w:author="Other Author" w:date="2025-05-19T04:59:00Z">
              <w:tcPr>
                <w:tcW w:w="3964" w:type="dxa"/>
              </w:tcPr>
            </w:tcPrChange>
          </w:tcPr>
          <w:p w14:paraId="0CD50D90" w14:textId="77777777" w:rsidR="00CD29DA" w:rsidRDefault="00823A7F">
            <w:r>
              <w:t>Chap 7</w:t>
            </w:r>
          </w:p>
        </w:tc>
        <w:tc>
          <w:tcPr>
            <w:tcW w:w="5386" w:type="dxa"/>
            <w:tcPrChange w:id="535" w:author="Other Author" w:date="2025-05-19T04:59:00Z">
              <w:tcPr>
                <w:tcW w:w="5386" w:type="dxa"/>
              </w:tcPr>
            </w:tcPrChange>
          </w:tcPr>
          <w:p w14:paraId="0CD50D91" w14:textId="77777777" w:rsidR="00CD29DA" w:rsidRDefault="00823A7F">
            <w:r>
              <w:t>Umer Inayat</w:t>
            </w:r>
          </w:p>
        </w:tc>
      </w:tr>
      <w:tr w:rsidR="00CD29DA" w14:paraId="0CD50D95" w14:textId="77777777">
        <w:tc>
          <w:tcPr>
            <w:tcW w:w="3964" w:type="dxa"/>
            <w:tcPrChange w:id="536" w:author="Other Author" w:date="2025-05-19T04:59:00Z">
              <w:tcPr>
                <w:tcW w:w="3964" w:type="dxa"/>
              </w:tcPr>
            </w:tcPrChange>
          </w:tcPr>
          <w:p w14:paraId="0CD50D93" w14:textId="77777777" w:rsidR="00CD29DA" w:rsidRDefault="00823A7F">
            <w:r>
              <w:t>Chap 2</w:t>
            </w:r>
          </w:p>
        </w:tc>
        <w:tc>
          <w:tcPr>
            <w:tcW w:w="5386" w:type="dxa"/>
            <w:tcPrChange w:id="537" w:author="Other Author" w:date="2025-05-19T04:59:00Z">
              <w:tcPr>
                <w:tcW w:w="5386" w:type="dxa"/>
              </w:tcPr>
            </w:tcPrChange>
          </w:tcPr>
          <w:p w14:paraId="0CD50D94" w14:textId="77777777" w:rsidR="00CD29DA" w:rsidRDefault="00823A7F">
            <w:r>
              <w:t>Muhammad Mehdi</w:t>
            </w:r>
          </w:p>
        </w:tc>
      </w:tr>
      <w:tr w:rsidR="00CD29DA" w14:paraId="0CD50D98" w14:textId="77777777">
        <w:tc>
          <w:tcPr>
            <w:tcW w:w="3964" w:type="dxa"/>
            <w:tcPrChange w:id="538" w:author="Other Author" w:date="2025-05-19T04:59:00Z">
              <w:tcPr>
                <w:tcW w:w="3964" w:type="dxa"/>
              </w:tcPr>
            </w:tcPrChange>
          </w:tcPr>
          <w:p w14:paraId="0CD50D96" w14:textId="77777777" w:rsidR="00CD29DA" w:rsidRDefault="00823A7F">
            <w:r>
              <w:t>Chap 4</w:t>
            </w:r>
          </w:p>
        </w:tc>
        <w:tc>
          <w:tcPr>
            <w:tcW w:w="5386" w:type="dxa"/>
            <w:tcPrChange w:id="539" w:author="Other Author" w:date="2025-05-19T04:59:00Z">
              <w:tcPr>
                <w:tcW w:w="5386" w:type="dxa"/>
              </w:tcPr>
            </w:tcPrChange>
          </w:tcPr>
          <w:p w14:paraId="0CD50D97" w14:textId="77777777" w:rsidR="00CD29DA" w:rsidRDefault="00823A7F">
            <w:r>
              <w:t>Muhammad Mehdi</w:t>
            </w:r>
          </w:p>
        </w:tc>
      </w:tr>
      <w:tr w:rsidR="00CD29DA" w14:paraId="0CD50D9B" w14:textId="77777777">
        <w:tc>
          <w:tcPr>
            <w:tcW w:w="3964" w:type="dxa"/>
            <w:tcPrChange w:id="540" w:author="Other Author" w:date="2025-05-19T04:59:00Z">
              <w:tcPr>
                <w:tcW w:w="3964" w:type="dxa"/>
              </w:tcPr>
            </w:tcPrChange>
          </w:tcPr>
          <w:p w14:paraId="0CD50D99" w14:textId="77777777" w:rsidR="00CD29DA" w:rsidRDefault="00823A7F">
            <w:r>
              <w:t>Chap 5</w:t>
            </w:r>
          </w:p>
        </w:tc>
        <w:tc>
          <w:tcPr>
            <w:tcW w:w="5386" w:type="dxa"/>
            <w:tcPrChange w:id="541" w:author="Other Author" w:date="2025-05-19T04:59:00Z">
              <w:tcPr>
                <w:tcW w:w="5386" w:type="dxa"/>
              </w:tcPr>
            </w:tcPrChange>
          </w:tcPr>
          <w:p w14:paraId="0CD50D9A" w14:textId="77777777" w:rsidR="00CD29DA" w:rsidRDefault="00823A7F">
            <w:r>
              <w:t>Muhammad Mehdi</w:t>
            </w:r>
          </w:p>
        </w:tc>
      </w:tr>
      <w:tr w:rsidR="00CD29DA" w14:paraId="0CD50D9E" w14:textId="77777777">
        <w:tc>
          <w:tcPr>
            <w:tcW w:w="3964" w:type="dxa"/>
            <w:tcPrChange w:id="542" w:author="Other Author" w:date="2025-05-19T04:59:00Z">
              <w:tcPr>
                <w:tcW w:w="3964" w:type="dxa"/>
              </w:tcPr>
            </w:tcPrChange>
          </w:tcPr>
          <w:p w14:paraId="0CD50D9C" w14:textId="77777777" w:rsidR="00CD29DA" w:rsidRDefault="00823A7F">
            <w:r>
              <w:t>Chap 8</w:t>
            </w:r>
          </w:p>
        </w:tc>
        <w:tc>
          <w:tcPr>
            <w:tcW w:w="5386" w:type="dxa"/>
            <w:tcPrChange w:id="543" w:author="Other Author" w:date="2025-05-19T04:59:00Z">
              <w:tcPr>
                <w:tcW w:w="5386" w:type="dxa"/>
              </w:tcPr>
            </w:tcPrChange>
          </w:tcPr>
          <w:p w14:paraId="0CD50D9D" w14:textId="77777777" w:rsidR="00CD29DA" w:rsidRDefault="00823A7F">
            <w:r>
              <w:t>Omar Ibne Sajjad</w:t>
            </w:r>
          </w:p>
        </w:tc>
      </w:tr>
      <w:tr w:rsidR="00CD29DA" w14:paraId="0CD50DA1" w14:textId="77777777">
        <w:tc>
          <w:tcPr>
            <w:tcW w:w="3964" w:type="dxa"/>
            <w:tcPrChange w:id="544" w:author="Other Author" w:date="2025-05-19T04:59:00Z">
              <w:tcPr>
                <w:tcW w:w="3964" w:type="dxa"/>
              </w:tcPr>
            </w:tcPrChange>
          </w:tcPr>
          <w:p w14:paraId="0CD50D9F" w14:textId="77777777" w:rsidR="00CD29DA" w:rsidRDefault="00823A7F">
            <w:r>
              <w:t>Chap 9</w:t>
            </w:r>
          </w:p>
        </w:tc>
        <w:tc>
          <w:tcPr>
            <w:tcW w:w="5386" w:type="dxa"/>
            <w:tcPrChange w:id="545" w:author="Other Author" w:date="2025-05-19T04:59:00Z">
              <w:tcPr>
                <w:tcW w:w="5386" w:type="dxa"/>
              </w:tcPr>
            </w:tcPrChange>
          </w:tcPr>
          <w:p w14:paraId="0CD50DA0" w14:textId="77777777" w:rsidR="00CD29DA" w:rsidRDefault="00823A7F">
            <w:r>
              <w:t>Omar Ibne Sajjad</w:t>
            </w:r>
          </w:p>
        </w:tc>
      </w:tr>
    </w:tbl>
    <w:p w14:paraId="0CD50DA2" w14:textId="77777777" w:rsidR="00CD29DA" w:rsidRDefault="00CD29DA"/>
    <w:p w14:paraId="0CD50DA3" w14:textId="77777777" w:rsidR="00CD29DA" w:rsidRDefault="00CD29DA"/>
    <w:p w14:paraId="0CD50DA4" w14:textId="77777777" w:rsidR="00CD29DA" w:rsidRDefault="00CD29DA"/>
    <w:p w14:paraId="0CD50DA5" w14:textId="77777777" w:rsidR="00CD29DA" w:rsidRDefault="00CD29DA"/>
    <w:p w14:paraId="0CD50DA6" w14:textId="77777777" w:rsidR="00CD29DA" w:rsidRDefault="00CD29DA"/>
    <w:p w14:paraId="0CD50DA7" w14:textId="77777777" w:rsidR="00CD29DA" w:rsidRDefault="00CD29DA"/>
    <w:p w14:paraId="0CD50DA8" w14:textId="77777777" w:rsidR="00CD29DA" w:rsidRDefault="00CD29DA"/>
    <w:sectPr w:rsidR="00CD29D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D50DF3" w14:textId="77777777" w:rsidR="00E915C5" w:rsidRDefault="00E915C5">
      <w:pPr>
        <w:spacing w:after="0" w:line="240" w:lineRule="auto"/>
      </w:pPr>
      <w:r>
        <w:separator/>
      </w:r>
    </w:p>
  </w:endnote>
  <w:endnote w:type="continuationSeparator" w:id="0">
    <w:p w14:paraId="0CD50DF5" w14:textId="77777777" w:rsidR="00E915C5" w:rsidRDefault="00E915C5">
      <w:pPr>
        <w:spacing w:after="0" w:line="240" w:lineRule="auto"/>
      </w:pPr>
      <w:r>
        <w:continuationSeparator/>
      </w:r>
    </w:p>
  </w:endnote>
  <w:endnote w:type="continuationNotice" w:id="1">
    <w:p w14:paraId="2AB3CCF8" w14:textId="77777777" w:rsidR="002C5ACE" w:rsidRDefault="002C5A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rdo">
    <w:charset w:val="00"/>
    <w:family w:val="auto"/>
    <w:pitch w:val="default"/>
  </w:font>
  <w:font w:name="Gungsuh">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6C89DA" w14:textId="77777777" w:rsidR="002C5ACE" w:rsidRDefault="002C5A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50DED" w14:textId="1C0AC3AA" w:rsidR="00E915C5" w:rsidRDefault="002C5ACE">
    <w:pPr>
      <w:pBdr>
        <w:top w:val="nil"/>
        <w:left w:val="nil"/>
        <w:bottom w:val="nil"/>
        <w:right w:val="nil"/>
        <w:between w:val="nil"/>
      </w:pBdr>
      <w:tabs>
        <w:tab w:val="center" w:pos="4680"/>
        <w:tab w:val="right" w:pos="9360"/>
      </w:tabs>
      <w:spacing w:after="0" w:line="240" w:lineRule="auto"/>
      <w:jc w:val="right"/>
      <w:rPr>
        <w:color w:val="000000"/>
      </w:rPr>
    </w:pPr>
    <w:ins w:id="165" w:author="Other Author" w:date="2025-05-19T04:59:00Z">
      <w:r>
        <w:rPr>
          <w:color w:val="000000"/>
        </w:rPr>
        <w:fldChar w:fldCharType="begin"/>
      </w:r>
      <w:r>
        <w:rPr>
          <w:color w:val="000000"/>
        </w:rPr>
        <w:instrText>PAGE</w:instrText>
      </w:r>
      <w:r>
        <w:rPr>
          <w:color w:val="000000"/>
        </w:rPr>
        <w:fldChar w:fldCharType="end"/>
      </w:r>
    </w:ins>
    <w:del w:id="166" w:author="Other Author" w:date="2025-05-19T04:59:00Z">
      <w:r w:rsidR="00E915C5">
        <w:rPr>
          <w:color w:val="000000"/>
        </w:rPr>
        <w:fldChar w:fldCharType="begin"/>
      </w:r>
      <w:r w:rsidR="00E915C5">
        <w:rPr>
          <w:color w:val="000000"/>
        </w:rPr>
        <w:delInstrText>PAGE</w:delInstrText>
      </w:r>
      <w:r w:rsidR="00E915C5">
        <w:rPr>
          <w:color w:val="000000"/>
        </w:rPr>
        <w:fldChar w:fldCharType="separate"/>
      </w:r>
      <w:r w:rsidR="00E915C5">
        <w:rPr>
          <w:noProof/>
          <w:color w:val="000000"/>
        </w:rPr>
        <w:delText>7</w:delText>
      </w:r>
      <w:r w:rsidR="00E915C5">
        <w:rPr>
          <w:color w:val="000000"/>
        </w:rPr>
        <w:fldChar w:fldCharType="end"/>
      </w:r>
    </w:del>
  </w:p>
  <w:p w14:paraId="0CD50DEE" w14:textId="77777777" w:rsidR="00E915C5" w:rsidRDefault="00E915C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D50DEF" w14:textId="77777777" w:rsidR="00E915C5" w:rsidRDefault="00E915C5">
      <w:pPr>
        <w:spacing w:after="0" w:line="240" w:lineRule="auto"/>
      </w:pPr>
      <w:r>
        <w:separator/>
      </w:r>
    </w:p>
  </w:footnote>
  <w:footnote w:type="continuationSeparator" w:id="0">
    <w:p w14:paraId="0CD50DF1" w14:textId="77777777" w:rsidR="00E915C5" w:rsidRDefault="00E915C5">
      <w:pPr>
        <w:spacing w:after="0" w:line="240" w:lineRule="auto"/>
      </w:pPr>
      <w:r>
        <w:continuationSeparator/>
      </w:r>
    </w:p>
  </w:footnote>
  <w:footnote w:type="continuationNotice" w:id="1">
    <w:p w14:paraId="1D784629" w14:textId="77777777" w:rsidR="002C5ACE" w:rsidRDefault="002C5AC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7FA6A9" w14:textId="77777777" w:rsidR="002C5ACE" w:rsidRDefault="002C5A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9005A"/>
    <w:multiLevelType w:val="multilevel"/>
    <w:tmpl w:val="74266A54"/>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0BA0F2B"/>
    <w:multiLevelType w:val="multilevel"/>
    <w:tmpl w:val="454A887C"/>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0CE13CA"/>
    <w:multiLevelType w:val="multilevel"/>
    <w:tmpl w:val="A9F0D9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13151BD"/>
    <w:multiLevelType w:val="multilevel"/>
    <w:tmpl w:val="E736BC0E"/>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1E83E5B"/>
    <w:multiLevelType w:val="multilevel"/>
    <w:tmpl w:val="DBE69F9A"/>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4E75284"/>
    <w:multiLevelType w:val="multilevel"/>
    <w:tmpl w:val="BA062F9E"/>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4EB597A"/>
    <w:multiLevelType w:val="multilevel"/>
    <w:tmpl w:val="D7E8596C"/>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5083FE1"/>
    <w:multiLevelType w:val="multilevel"/>
    <w:tmpl w:val="AD1EFD3A"/>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055E1D30"/>
    <w:multiLevelType w:val="multilevel"/>
    <w:tmpl w:val="FB962E10"/>
    <w:lvl w:ilvl="0">
      <w:start w:val="6"/>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5832F85"/>
    <w:multiLevelType w:val="multilevel"/>
    <w:tmpl w:val="767CC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67F6AAD"/>
    <w:multiLevelType w:val="multilevel"/>
    <w:tmpl w:val="7098D60A"/>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074513F1"/>
    <w:multiLevelType w:val="multilevel"/>
    <w:tmpl w:val="779406BE"/>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07870555"/>
    <w:multiLevelType w:val="multilevel"/>
    <w:tmpl w:val="9B90549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078B1D75"/>
    <w:multiLevelType w:val="multilevel"/>
    <w:tmpl w:val="91527042"/>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07E10581"/>
    <w:multiLevelType w:val="multilevel"/>
    <w:tmpl w:val="BEDC6E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080E21B7"/>
    <w:multiLevelType w:val="multilevel"/>
    <w:tmpl w:val="417A5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8850139"/>
    <w:multiLevelType w:val="multilevel"/>
    <w:tmpl w:val="311EC0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8B36594"/>
    <w:multiLevelType w:val="multilevel"/>
    <w:tmpl w:val="57527A78"/>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08F25029"/>
    <w:multiLevelType w:val="multilevel"/>
    <w:tmpl w:val="EAB23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9604B41"/>
    <w:multiLevelType w:val="multilevel"/>
    <w:tmpl w:val="6428CA06"/>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09A07028"/>
    <w:multiLevelType w:val="multilevel"/>
    <w:tmpl w:val="DA3E0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9FA5E99"/>
    <w:multiLevelType w:val="multilevel"/>
    <w:tmpl w:val="CCDA3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0A214420"/>
    <w:multiLevelType w:val="multilevel"/>
    <w:tmpl w:val="792AB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A2B44B4"/>
    <w:multiLevelType w:val="multilevel"/>
    <w:tmpl w:val="C69CC1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0ACC528A"/>
    <w:multiLevelType w:val="multilevel"/>
    <w:tmpl w:val="95B0F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CC4644F"/>
    <w:multiLevelType w:val="multilevel"/>
    <w:tmpl w:val="FE9E944A"/>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0CC520C5"/>
    <w:multiLevelType w:val="multilevel"/>
    <w:tmpl w:val="9A02B5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0DB0391F"/>
    <w:multiLevelType w:val="multilevel"/>
    <w:tmpl w:val="45867768"/>
    <w:lvl w:ilvl="0">
      <w:start w:val="1"/>
      <w:numFmt w:val="bullet"/>
      <w:lvlText w:val="●"/>
      <w:lvlJc w:val="left"/>
      <w:pPr>
        <w:ind w:left="720" w:hanging="360"/>
      </w:pPr>
      <w:rPr>
        <w:rFonts w:ascii="Verdana" w:eastAsia="Verdana" w:hAnsi="Verdana" w:cs="Verdana"/>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E5341A4"/>
    <w:multiLevelType w:val="multilevel"/>
    <w:tmpl w:val="C5CA5B30"/>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0EB1568E"/>
    <w:multiLevelType w:val="multilevel"/>
    <w:tmpl w:val="93E8CB1E"/>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0F87591F"/>
    <w:multiLevelType w:val="multilevel"/>
    <w:tmpl w:val="9E3037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0FE456E5"/>
    <w:multiLevelType w:val="multilevel"/>
    <w:tmpl w:val="9DD0B0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11C90908"/>
    <w:multiLevelType w:val="multilevel"/>
    <w:tmpl w:val="693EC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23A7C82"/>
    <w:multiLevelType w:val="multilevel"/>
    <w:tmpl w:val="99B421CE"/>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12BA27BD"/>
    <w:multiLevelType w:val="multilevel"/>
    <w:tmpl w:val="663EF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2BD03FA"/>
    <w:multiLevelType w:val="multilevel"/>
    <w:tmpl w:val="7A7C6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2D10682"/>
    <w:multiLevelType w:val="multilevel"/>
    <w:tmpl w:val="9F10B8FC"/>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136E1554"/>
    <w:multiLevelType w:val="multilevel"/>
    <w:tmpl w:val="E0D255AA"/>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14681691"/>
    <w:multiLevelType w:val="multilevel"/>
    <w:tmpl w:val="DC8217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149138C4"/>
    <w:multiLevelType w:val="multilevel"/>
    <w:tmpl w:val="FCE09F82"/>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14D73BB0"/>
    <w:multiLevelType w:val="multilevel"/>
    <w:tmpl w:val="FFCE341C"/>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16BA10AC"/>
    <w:multiLevelType w:val="multilevel"/>
    <w:tmpl w:val="8D22C7C4"/>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17235101"/>
    <w:multiLevelType w:val="multilevel"/>
    <w:tmpl w:val="C982F5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17C5232C"/>
    <w:multiLevelType w:val="multilevel"/>
    <w:tmpl w:val="2B248504"/>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18D55C18"/>
    <w:multiLevelType w:val="multilevel"/>
    <w:tmpl w:val="977C0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9882ADD"/>
    <w:multiLevelType w:val="multilevel"/>
    <w:tmpl w:val="11762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ABB21BD"/>
    <w:multiLevelType w:val="multilevel"/>
    <w:tmpl w:val="1C5C73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1B77581B"/>
    <w:multiLevelType w:val="multilevel"/>
    <w:tmpl w:val="8BDA9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BBA671B"/>
    <w:multiLevelType w:val="multilevel"/>
    <w:tmpl w:val="6374B4F0"/>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1C040318"/>
    <w:multiLevelType w:val="multilevel"/>
    <w:tmpl w:val="AAD63F2C"/>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1C4A0503"/>
    <w:multiLevelType w:val="multilevel"/>
    <w:tmpl w:val="0D2A5F46"/>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1C866667"/>
    <w:multiLevelType w:val="multilevel"/>
    <w:tmpl w:val="72165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D032E27"/>
    <w:multiLevelType w:val="multilevel"/>
    <w:tmpl w:val="9A26116E"/>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1D36633B"/>
    <w:multiLevelType w:val="multilevel"/>
    <w:tmpl w:val="1AA8F1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1E4F62F1"/>
    <w:multiLevelType w:val="multilevel"/>
    <w:tmpl w:val="FD486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E736567"/>
    <w:multiLevelType w:val="multilevel"/>
    <w:tmpl w:val="D0C00312"/>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15:restartNumberingAfterBreak="0">
    <w:nsid w:val="1E9F6B1D"/>
    <w:multiLevelType w:val="multilevel"/>
    <w:tmpl w:val="273810A2"/>
    <w:lvl w:ilvl="0">
      <w:start w:val="1"/>
      <w:numFmt w:val="decimal"/>
      <w:lvlText w:val="%1."/>
      <w:lvlJc w:val="left"/>
      <w:pPr>
        <w:ind w:left="360" w:hanging="360"/>
      </w:pPr>
    </w:lvl>
    <w:lvl w:ilvl="1">
      <w:start w:val="1"/>
      <w:numFmt w:val="lowerLetter"/>
      <w:lvlText w:val="%2."/>
      <w:lvlJc w:val="left"/>
      <w:pPr>
        <w:ind w:left="360" w:hanging="36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1F20358F"/>
    <w:multiLevelType w:val="multilevel"/>
    <w:tmpl w:val="B46E5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FA236A3"/>
    <w:multiLevelType w:val="multilevel"/>
    <w:tmpl w:val="715071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218B1ABB"/>
    <w:multiLevelType w:val="multilevel"/>
    <w:tmpl w:val="4E78CB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21E929A6"/>
    <w:multiLevelType w:val="multilevel"/>
    <w:tmpl w:val="01DA86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223F06E5"/>
    <w:multiLevelType w:val="multilevel"/>
    <w:tmpl w:val="5E14AE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22DF0126"/>
    <w:multiLevelType w:val="multilevel"/>
    <w:tmpl w:val="9B56A75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22F2616D"/>
    <w:multiLevelType w:val="multilevel"/>
    <w:tmpl w:val="D764AA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239304DF"/>
    <w:multiLevelType w:val="multilevel"/>
    <w:tmpl w:val="0136BE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23A05AA4"/>
    <w:multiLevelType w:val="multilevel"/>
    <w:tmpl w:val="01E04E90"/>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246905A8"/>
    <w:multiLevelType w:val="multilevel"/>
    <w:tmpl w:val="584497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256417BD"/>
    <w:multiLevelType w:val="multilevel"/>
    <w:tmpl w:val="C452388C"/>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25EB5565"/>
    <w:multiLevelType w:val="multilevel"/>
    <w:tmpl w:val="7220C1F6"/>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15:restartNumberingAfterBreak="0">
    <w:nsid w:val="265D6FF0"/>
    <w:multiLevelType w:val="multilevel"/>
    <w:tmpl w:val="0E5E6F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26A422AE"/>
    <w:multiLevelType w:val="multilevel"/>
    <w:tmpl w:val="6BAAC01E"/>
    <w:lvl w:ilvl="0">
      <w:start w:val="1"/>
      <w:numFmt w:val="lowerLetter"/>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26A70ED4"/>
    <w:multiLevelType w:val="multilevel"/>
    <w:tmpl w:val="102A5914"/>
    <w:lvl w:ilvl="0">
      <w:start w:val="1"/>
      <w:numFmt w:val="lowerLetter"/>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26DC79BE"/>
    <w:multiLevelType w:val="multilevel"/>
    <w:tmpl w:val="830832CE"/>
    <w:lvl w:ilvl="0">
      <w:start w:val="1"/>
      <w:numFmt w:val="decimal"/>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3" w15:restartNumberingAfterBreak="0">
    <w:nsid w:val="26F53D0A"/>
    <w:multiLevelType w:val="multilevel"/>
    <w:tmpl w:val="C6D21350"/>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26F83435"/>
    <w:multiLevelType w:val="multilevel"/>
    <w:tmpl w:val="133A1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279C370E"/>
    <w:multiLevelType w:val="multilevel"/>
    <w:tmpl w:val="A880B4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15:restartNumberingAfterBreak="0">
    <w:nsid w:val="29BD684D"/>
    <w:multiLevelType w:val="multilevel"/>
    <w:tmpl w:val="24A8A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AE3723B"/>
    <w:multiLevelType w:val="multilevel"/>
    <w:tmpl w:val="3BFE0296"/>
    <w:lvl w:ilvl="0">
      <w:start w:val="1"/>
      <w:numFmt w:val="bullet"/>
      <w:lvlText w:val="●"/>
      <w:lvlJc w:val="left"/>
      <w:pPr>
        <w:ind w:left="1203" w:hanging="360"/>
      </w:pPr>
      <w:rPr>
        <w:rFonts w:ascii="Noto Sans Symbols" w:eastAsia="Noto Sans Symbols" w:hAnsi="Noto Sans Symbols" w:cs="Noto Sans Symbols"/>
      </w:rPr>
    </w:lvl>
    <w:lvl w:ilvl="1">
      <w:start w:val="1"/>
      <w:numFmt w:val="bullet"/>
      <w:lvlText w:val="o"/>
      <w:lvlJc w:val="left"/>
      <w:pPr>
        <w:ind w:left="1923" w:hanging="360"/>
      </w:pPr>
      <w:rPr>
        <w:rFonts w:ascii="Courier New" w:eastAsia="Courier New" w:hAnsi="Courier New" w:cs="Courier New"/>
      </w:rPr>
    </w:lvl>
    <w:lvl w:ilvl="2">
      <w:start w:val="1"/>
      <w:numFmt w:val="bullet"/>
      <w:lvlText w:val="▪"/>
      <w:lvlJc w:val="left"/>
      <w:pPr>
        <w:ind w:left="2643" w:hanging="360"/>
      </w:pPr>
      <w:rPr>
        <w:rFonts w:ascii="Noto Sans Symbols" w:eastAsia="Noto Sans Symbols" w:hAnsi="Noto Sans Symbols" w:cs="Noto Sans Symbols"/>
      </w:rPr>
    </w:lvl>
    <w:lvl w:ilvl="3">
      <w:start w:val="1"/>
      <w:numFmt w:val="bullet"/>
      <w:lvlText w:val="●"/>
      <w:lvlJc w:val="left"/>
      <w:pPr>
        <w:ind w:left="3363" w:hanging="360"/>
      </w:pPr>
      <w:rPr>
        <w:rFonts w:ascii="Noto Sans Symbols" w:eastAsia="Noto Sans Symbols" w:hAnsi="Noto Sans Symbols" w:cs="Noto Sans Symbols"/>
      </w:rPr>
    </w:lvl>
    <w:lvl w:ilvl="4">
      <w:start w:val="1"/>
      <w:numFmt w:val="bullet"/>
      <w:lvlText w:val="o"/>
      <w:lvlJc w:val="left"/>
      <w:pPr>
        <w:ind w:left="4083" w:hanging="360"/>
      </w:pPr>
      <w:rPr>
        <w:rFonts w:ascii="Courier New" w:eastAsia="Courier New" w:hAnsi="Courier New" w:cs="Courier New"/>
      </w:rPr>
    </w:lvl>
    <w:lvl w:ilvl="5">
      <w:start w:val="1"/>
      <w:numFmt w:val="bullet"/>
      <w:lvlText w:val="▪"/>
      <w:lvlJc w:val="left"/>
      <w:pPr>
        <w:ind w:left="4803" w:hanging="360"/>
      </w:pPr>
      <w:rPr>
        <w:rFonts w:ascii="Noto Sans Symbols" w:eastAsia="Noto Sans Symbols" w:hAnsi="Noto Sans Symbols" w:cs="Noto Sans Symbols"/>
      </w:rPr>
    </w:lvl>
    <w:lvl w:ilvl="6">
      <w:start w:val="1"/>
      <w:numFmt w:val="bullet"/>
      <w:lvlText w:val="●"/>
      <w:lvlJc w:val="left"/>
      <w:pPr>
        <w:ind w:left="5523" w:hanging="360"/>
      </w:pPr>
      <w:rPr>
        <w:rFonts w:ascii="Noto Sans Symbols" w:eastAsia="Noto Sans Symbols" w:hAnsi="Noto Sans Symbols" w:cs="Noto Sans Symbols"/>
      </w:rPr>
    </w:lvl>
    <w:lvl w:ilvl="7">
      <w:start w:val="1"/>
      <w:numFmt w:val="bullet"/>
      <w:lvlText w:val="o"/>
      <w:lvlJc w:val="left"/>
      <w:pPr>
        <w:ind w:left="6243" w:hanging="360"/>
      </w:pPr>
      <w:rPr>
        <w:rFonts w:ascii="Courier New" w:eastAsia="Courier New" w:hAnsi="Courier New" w:cs="Courier New"/>
      </w:rPr>
    </w:lvl>
    <w:lvl w:ilvl="8">
      <w:start w:val="1"/>
      <w:numFmt w:val="bullet"/>
      <w:lvlText w:val="▪"/>
      <w:lvlJc w:val="left"/>
      <w:pPr>
        <w:ind w:left="6963" w:hanging="360"/>
      </w:pPr>
      <w:rPr>
        <w:rFonts w:ascii="Noto Sans Symbols" w:eastAsia="Noto Sans Symbols" w:hAnsi="Noto Sans Symbols" w:cs="Noto Sans Symbols"/>
      </w:rPr>
    </w:lvl>
  </w:abstractNum>
  <w:abstractNum w:abstractNumId="78" w15:restartNumberingAfterBreak="0">
    <w:nsid w:val="2B2576DC"/>
    <w:multiLevelType w:val="multilevel"/>
    <w:tmpl w:val="6AC8E3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2B8E14BD"/>
    <w:multiLevelType w:val="multilevel"/>
    <w:tmpl w:val="70DE5FEE"/>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15:restartNumberingAfterBreak="0">
    <w:nsid w:val="2C893D47"/>
    <w:multiLevelType w:val="multilevel"/>
    <w:tmpl w:val="12DE3F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2D67086E"/>
    <w:multiLevelType w:val="multilevel"/>
    <w:tmpl w:val="259889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2DBB26E6"/>
    <w:multiLevelType w:val="multilevel"/>
    <w:tmpl w:val="D968067C"/>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15:restartNumberingAfterBreak="0">
    <w:nsid w:val="2E4D77DB"/>
    <w:multiLevelType w:val="multilevel"/>
    <w:tmpl w:val="ABA2E5C8"/>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15:restartNumberingAfterBreak="0">
    <w:nsid w:val="2F214C5B"/>
    <w:multiLevelType w:val="multilevel"/>
    <w:tmpl w:val="0B8C38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2F8136FA"/>
    <w:multiLevelType w:val="multilevel"/>
    <w:tmpl w:val="962202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2FB318B1"/>
    <w:multiLevelType w:val="multilevel"/>
    <w:tmpl w:val="EBC475C2"/>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15:restartNumberingAfterBreak="0">
    <w:nsid w:val="2FB8703E"/>
    <w:multiLevelType w:val="multilevel"/>
    <w:tmpl w:val="938A9FA4"/>
    <w:lvl w:ilvl="0">
      <w:start w:val="1"/>
      <w:numFmt w:val="lowerLetter"/>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8" w15:restartNumberingAfterBreak="0">
    <w:nsid w:val="2FBB6754"/>
    <w:multiLevelType w:val="multilevel"/>
    <w:tmpl w:val="B1488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2FE10DC6"/>
    <w:multiLevelType w:val="multilevel"/>
    <w:tmpl w:val="417A3658"/>
    <w:lvl w:ilvl="0">
      <w:start w:val="1"/>
      <w:numFmt w:val="bullet"/>
      <w:lvlText w:val="●"/>
      <w:lvlJc w:val="left"/>
      <w:pPr>
        <w:ind w:left="720" w:hanging="360"/>
      </w:pPr>
      <w:rPr>
        <w:rFonts w:ascii="Verdana" w:eastAsia="Verdana" w:hAnsi="Verdana" w:cs="Verdana"/>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305F6DE7"/>
    <w:multiLevelType w:val="multilevel"/>
    <w:tmpl w:val="2E061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30672635"/>
    <w:multiLevelType w:val="multilevel"/>
    <w:tmpl w:val="DD14F01E"/>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15:restartNumberingAfterBreak="0">
    <w:nsid w:val="310602BF"/>
    <w:multiLevelType w:val="multilevel"/>
    <w:tmpl w:val="1AAC91FE"/>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15:restartNumberingAfterBreak="0">
    <w:nsid w:val="31BE7161"/>
    <w:multiLevelType w:val="multilevel"/>
    <w:tmpl w:val="C88A00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4" w15:restartNumberingAfterBreak="0">
    <w:nsid w:val="32F225C8"/>
    <w:multiLevelType w:val="multilevel"/>
    <w:tmpl w:val="24C29C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332A09D6"/>
    <w:multiLevelType w:val="multilevel"/>
    <w:tmpl w:val="13E0B4D2"/>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6" w15:restartNumberingAfterBreak="0">
    <w:nsid w:val="339E7A12"/>
    <w:multiLevelType w:val="multilevel"/>
    <w:tmpl w:val="AEB869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33A45608"/>
    <w:multiLevelType w:val="multilevel"/>
    <w:tmpl w:val="92E02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35287AA2"/>
    <w:multiLevelType w:val="multilevel"/>
    <w:tmpl w:val="B3568004"/>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15:restartNumberingAfterBreak="0">
    <w:nsid w:val="35FB2885"/>
    <w:multiLevelType w:val="multilevel"/>
    <w:tmpl w:val="5B1A8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36841688"/>
    <w:multiLevelType w:val="multilevel"/>
    <w:tmpl w:val="240684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37EA571B"/>
    <w:multiLevelType w:val="multilevel"/>
    <w:tmpl w:val="F0D0FE50"/>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2" w15:restartNumberingAfterBreak="0">
    <w:nsid w:val="398F536D"/>
    <w:multiLevelType w:val="multilevel"/>
    <w:tmpl w:val="6F548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39F40450"/>
    <w:multiLevelType w:val="multilevel"/>
    <w:tmpl w:val="3DE85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3C170A10"/>
    <w:multiLevelType w:val="multilevel"/>
    <w:tmpl w:val="81D439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3C332A6D"/>
    <w:multiLevelType w:val="multilevel"/>
    <w:tmpl w:val="8F1833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3C87400C"/>
    <w:multiLevelType w:val="multilevel"/>
    <w:tmpl w:val="B22A90B2"/>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15:restartNumberingAfterBreak="0">
    <w:nsid w:val="3CAC43E9"/>
    <w:multiLevelType w:val="multilevel"/>
    <w:tmpl w:val="08F2AA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3D4E10CE"/>
    <w:multiLevelType w:val="multilevel"/>
    <w:tmpl w:val="A0BA826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9" w15:restartNumberingAfterBreak="0">
    <w:nsid w:val="3E9A5D36"/>
    <w:multiLevelType w:val="multilevel"/>
    <w:tmpl w:val="51F803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3EB26249"/>
    <w:multiLevelType w:val="multilevel"/>
    <w:tmpl w:val="BAD06774"/>
    <w:lvl w:ilvl="0">
      <w:start w:val="1"/>
      <w:numFmt w:val="lowerLetter"/>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1" w15:restartNumberingAfterBreak="0">
    <w:nsid w:val="40205235"/>
    <w:multiLevelType w:val="multilevel"/>
    <w:tmpl w:val="261087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409254DE"/>
    <w:multiLevelType w:val="multilevel"/>
    <w:tmpl w:val="253013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43927C29"/>
    <w:multiLevelType w:val="multilevel"/>
    <w:tmpl w:val="FCAE4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39E402F"/>
    <w:multiLevelType w:val="multilevel"/>
    <w:tmpl w:val="37620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44D73762"/>
    <w:multiLevelType w:val="multilevel"/>
    <w:tmpl w:val="B0BA5C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4541150E"/>
    <w:multiLevelType w:val="multilevel"/>
    <w:tmpl w:val="B928A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45963E8F"/>
    <w:multiLevelType w:val="multilevel"/>
    <w:tmpl w:val="6D70F084"/>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15:restartNumberingAfterBreak="0">
    <w:nsid w:val="45E939A7"/>
    <w:multiLevelType w:val="multilevel"/>
    <w:tmpl w:val="06E26B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15:restartNumberingAfterBreak="0">
    <w:nsid w:val="46020DEF"/>
    <w:multiLevelType w:val="multilevel"/>
    <w:tmpl w:val="953248DE"/>
    <w:lvl w:ilvl="0">
      <w:start w:val="1"/>
      <w:numFmt w:val="bullet"/>
      <w:lvlText w:val="●"/>
      <w:lvlJc w:val="left"/>
      <w:pPr>
        <w:ind w:left="720" w:hanging="360"/>
      </w:pPr>
      <w:rPr>
        <w:rFonts w:ascii="Verdana" w:eastAsia="Verdana" w:hAnsi="Verdana" w:cs="Verdana"/>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46AB62B0"/>
    <w:multiLevelType w:val="multilevel"/>
    <w:tmpl w:val="8708D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46F61DCB"/>
    <w:multiLevelType w:val="multilevel"/>
    <w:tmpl w:val="730ACB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47DD1E54"/>
    <w:multiLevelType w:val="multilevel"/>
    <w:tmpl w:val="66D2E9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3" w15:restartNumberingAfterBreak="0">
    <w:nsid w:val="48F2270E"/>
    <w:multiLevelType w:val="multilevel"/>
    <w:tmpl w:val="12DCEA88"/>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15:restartNumberingAfterBreak="0">
    <w:nsid w:val="49690979"/>
    <w:multiLevelType w:val="multilevel"/>
    <w:tmpl w:val="2D0A4C5A"/>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5" w15:restartNumberingAfterBreak="0">
    <w:nsid w:val="4ADB079A"/>
    <w:multiLevelType w:val="multilevel"/>
    <w:tmpl w:val="9EB62F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4B3B6907"/>
    <w:multiLevelType w:val="multilevel"/>
    <w:tmpl w:val="141863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15:restartNumberingAfterBreak="0">
    <w:nsid w:val="4B926274"/>
    <w:multiLevelType w:val="multilevel"/>
    <w:tmpl w:val="B4EAF66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8" w15:restartNumberingAfterBreak="0">
    <w:nsid w:val="4DF161AF"/>
    <w:multiLevelType w:val="multilevel"/>
    <w:tmpl w:val="7AD472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15:restartNumberingAfterBreak="0">
    <w:nsid w:val="4DF870FB"/>
    <w:multiLevelType w:val="multilevel"/>
    <w:tmpl w:val="49DCE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4EE44DD2"/>
    <w:multiLevelType w:val="multilevel"/>
    <w:tmpl w:val="8E664D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15:restartNumberingAfterBreak="0">
    <w:nsid w:val="508848D8"/>
    <w:multiLevelType w:val="multilevel"/>
    <w:tmpl w:val="9DEA8C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50BE4989"/>
    <w:multiLevelType w:val="multilevel"/>
    <w:tmpl w:val="AF42235A"/>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15:restartNumberingAfterBreak="0">
    <w:nsid w:val="51BF633F"/>
    <w:multiLevelType w:val="multilevel"/>
    <w:tmpl w:val="6F408266"/>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4" w15:restartNumberingAfterBreak="0">
    <w:nsid w:val="51E043D9"/>
    <w:multiLevelType w:val="multilevel"/>
    <w:tmpl w:val="3AD45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52E97285"/>
    <w:multiLevelType w:val="multilevel"/>
    <w:tmpl w:val="69542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535C3836"/>
    <w:multiLevelType w:val="multilevel"/>
    <w:tmpl w:val="79D2F2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7" w15:restartNumberingAfterBreak="0">
    <w:nsid w:val="53D7333A"/>
    <w:multiLevelType w:val="multilevel"/>
    <w:tmpl w:val="C97A0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547A2189"/>
    <w:multiLevelType w:val="multilevel"/>
    <w:tmpl w:val="77348262"/>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9" w15:restartNumberingAfterBreak="0">
    <w:nsid w:val="553808E1"/>
    <w:multiLevelType w:val="multilevel"/>
    <w:tmpl w:val="B642A6BA"/>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0" w15:restartNumberingAfterBreak="0">
    <w:nsid w:val="55711708"/>
    <w:multiLevelType w:val="multilevel"/>
    <w:tmpl w:val="758636AE"/>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1" w15:restartNumberingAfterBreak="0">
    <w:nsid w:val="558101E3"/>
    <w:multiLevelType w:val="multilevel"/>
    <w:tmpl w:val="2ED04F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15:restartNumberingAfterBreak="0">
    <w:nsid w:val="56EB38A1"/>
    <w:multiLevelType w:val="multilevel"/>
    <w:tmpl w:val="5DC26EA0"/>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3" w15:restartNumberingAfterBreak="0">
    <w:nsid w:val="56F0072B"/>
    <w:multiLevelType w:val="multilevel"/>
    <w:tmpl w:val="5000A0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15:restartNumberingAfterBreak="0">
    <w:nsid w:val="576E6F8D"/>
    <w:multiLevelType w:val="multilevel"/>
    <w:tmpl w:val="9A7AA98E"/>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5" w15:restartNumberingAfterBreak="0">
    <w:nsid w:val="57EC3A2A"/>
    <w:multiLevelType w:val="multilevel"/>
    <w:tmpl w:val="305A4B1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6" w15:restartNumberingAfterBreak="0">
    <w:nsid w:val="5850445B"/>
    <w:multiLevelType w:val="multilevel"/>
    <w:tmpl w:val="4BB6DD9C"/>
    <w:lvl w:ilvl="0">
      <w:start w:val="1"/>
      <w:numFmt w:val="decimal"/>
      <w:lvlText w:val="%1."/>
      <w:lvlJc w:val="left"/>
      <w:pPr>
        <w:ind w:left="360" w:hanging="360"/>
      </w:pPr>
    </w:lvl>
    <w:lvl w:ilvl="1">
      <w:start w:val="1"/>
      <w:numFmt w:val="lowerLetter"/>
      <w:lvlText w:val="%2."/>
      <w:lvlJc w:val="left"/>
      <w:pPr>
        <w:ind w:left="360" w:hanging="36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7" w15:restartNumberingAfterBreak="0">
    <w:nsid w:val="590A116B"/>
    <w:multiLevelType w:val="multilevel"/>
    <w:tmpl w:val="B9D239EA"/>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8" w15:restartNumberingAfterBreak="0">
    <w:nsid w:val="59D342A1"/>
    <w:multiLevelType w:val="multilevel"/>
    <w:tmpl w:val="9F5AE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5B157CD1"/>
    <w:multiLevelType w:val="multilevel"/>
    <w:tmpl w:val="50261D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15:restartNumberingAfterBreak="0">
    <w:nsid w:val="5B19146F"/>
    <w:multiLevelType w:val="multilevel"/>
    <w:tmpl w:val="5978C088"/>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1" w15:restartNumberingAfterBreak="0">
    <w:nsid w:val="5C1C63BB"/>
    <w:multiLevelType w:val="multilevel"/>
    <w:tmpl w:val="B19E9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5C266D83"/>
    <w:multiLevelType w:val="multilevel"/>
    <w:tmpl w:val="050A9DE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3" w15:restartNumberingAfterBreak="0">
    <w:nsid w:val="5CF15AAB"/>
    <w:multiLevelType w:val="multilevel"/>
    <w:tmpl w:val="443409C8"/>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4" w15:restartNumberingAfterBreak="0">
    <w:nsid w:val="5D2927E9"/>
    <w:multiLevelType w:val="multilevel"/>
    <w:tmpl w:val="C3C860A2"/>
    <w:lvl w:ilvl="0">
      <w:start w:val="1"/>
      <w:numFmt w:val="bullet"/>
      <w:lvlText w:val="●"/>
      <w:lvlJc w:val="left"/>
      <w:pPr>
        <w:ind w:left="1203" w:hanging="360"/>
      </w:pPr>
      <w:rPr>
        <w:rFonts w:ascii="Noto Sans Symbols" w:eastAsia="Noto Sans Symbols" w:hAnsi="Noto Sans Symbols" w:cs="Noto Sans Symbols"/>
      </w:rPr>
    </w:lvl>
    <w:lvl w:ilvl="1">
      <w:start w:val="1"/>
      <w:numFmt w:val="bullet"/>
      <w:lvlText w:val="o"/>
      <w:lvlJc w:val="left"/>
      <w:pPr>
        <w:ind w:left="1923" w:hanging="360"/>
      </w:pPr>
      <w:rPr>
        <w:rFonts w:ascii="Courier New" w:eastAsia="Courier New" w:hAnsi="Courier New" w:cs="Courier New"/>
      </w:rPr>
    </w:lvl>
    <w:lvl w:ilvl="2">
      <w:start w:val="1"/>
      <w:numFmt w:val="bullet"/>
      <w:lvlText w:val="▪"/>
      <w:lvlJc w:val="left"/>
      <w:pPr>
        <w:ind w:left="2643" w:hanging="360"/>
      </w:pPr>
      <w:rPr>
        <w:rFonts w:ascii="Noto Sans Symbols" w:eastAsia="Noto Sans Symbols" w:hAnsi="Noto Sans Symbols" w:cs="Noto Sans Symbols"/>
      </w:rPr>
    </w:lvl>
    <w:lvl w:ilvl="3">
      <w:start w:val="1"/>
      <w:numFmt w:val="bullet"/>
      <w:lvlText w:val="●"/>
      <w:lvlJc w:val="left"/>
      <w:pPr>
        <w:ind w:left="3363" w:hanging="360"/>
      </w:pPr>
      <w:rPr>
        <w:rFonts w:ascii="Noto Sans Symbols" w:eastAsia="Noto Sans Symbols" w:hAnsi="Noto Sans Symbols" w:cs="Noto Sans Symbols"/>
      </w:rPr>
    </w:lvl>
    <w:lvl w:ilvl="4">
      <w:start w:val="1"/>
      <w:numFmt w:val="bullet"/>
      <w:lvlText w:val="o"/>
      <w:lvlJc w:val="left"/>
      <w:pPr>
        <w:ind w:left="4083" w:hanging="360"/>
      </w:pPr>
      <w:rPr>
        <w:rFonts w:ascii="Courier New" w:eastAsia="Courier New" w:hAnsi="Courier New" w:cs="Courier New"/>
      </w:rPr>
    </w:lvl>
    <w:lvl w:ilvl="5">
      <w:start w:val="1"/>
      <w:numFmt w:val="bullet"/>
      <w:lvlText w:val="▪"/>
      <w:lvlJc w:val="left"/>
      <w:pPr>
        <w:ind w:left="4803" w:hanging="360"/>
      </w:pPr>
      <w:rPr>
        <w:rFonts w:ascii="Noto Sans Symbols" w:eastAsia="Noto Sans Symbols" w:hAnsi="Noto Sans Symbols" w:cs="Noto Sans Symbols"/>
      </w:rPr>
    </w:lvl>
    <w:lvl w:ilvl="6">
      <w:start w:val="1"/>
      <w:numFmt w:val="bullet"/>
      <w:lvlText w:val="●"/>
      <w:lvlJc w:val="left"/>
      <w:pPr>
        <w:ind w:left="5523" w:hanging="360"/>
      </w:pPr>
      <w:rPr>
        <w:rFonts w:ascii="Noto Sans Symbols" w:eastAsia="Noto Sans Symbols" w:hAnsi="Noto Sans Symbols" w:cs="Noto Sans Symbols"/>
      </w:rPr>
    </w:lvl>
    <w:lvl w:ilvl="7">
      <w:start w:val="1"/>
      <w:numFmt w:val="bullet"/>
      <w:lvlText w:val="o"/>
      <w:lvlJc w:val="left"/>
      <w:pPr>
        <w:ind w:left="6243" w:hanging="360"/>
      </w:pPr>
      <w:rPr>
        <w:rFonts w:ascii="Courier New" w:eastAsia="Courier New" w:hAnsi="Courier New" w:cs="Courier New"/>
      </w:rPr>
    </w:lvl>
    <w:lvl w:ilvl="8">
      <w:start w:val="1"/>
      <w:numFmt w:val="bullet"/>
      <w:lvlText w:val="▪"/>
      <w:lvlJc w:val="left"/>
      <w:pPr>
        <w:ind w:left="6963" w:hanging="360"/>
      </w:pPr>
      <w:rPr>
        <w:rFonts w:ascii="Noto Sans Symbols" w:eastAsia="Noto Sans Symbols" w:hAnsi="Noto Sans Symbols" w:cs="Noto Sans Symbols"/>
      </w:rPr>
    </w:lvl>
  </w:abstractNum>
  <w:abstractNum w:abstractNumId="155" w15:restartNumberingAfterBreak="0">
    <w:nsid w:val="5E82622E"/>
    <w:multiLevelType w:val="multilevel"/>
    <w:tmpl w:val="719A7E14"/>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6" w15:restartNumberingAfterBreak="0">
    <w:nsid w:val="5F0B6436"/>
    <w:multiLevelType w:val="multilevel"/>
    <w:tmpl w:val="70C6FDD8"/>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7" w15:restartNumberingAfterBreak="0">
    <w:nsid w:val="5F3965B1"/>
    <w:multiLevelType w:val="multilevel"/>
    <w:tmpl w:val="E9805768"/>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8" w15:restartNumberingAfterBreak="0">
    <w:nsid w:val="600F5C97"/>
    <w:multiLevelType w:val="multilevel"/>
    <w:tmpl w:val="97DC3782"/>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9" w15:restartNumberingAfterBreak="0">
    <w:nsid w:val="60170CB2"/>
    <w:multiLevelType w:val="multilevel"/>
    <w:tmpl w:val="7090B1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0" w15:restartNumberingAfterBreak="0">
    <w:nsid w:val="60847446"/>
    <w:multiLevelType w:val="multilevel"/>
    <w:tmpl w:val="C082E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619016A0"/>
    <w:multiLevelType w:val="multilevel"/>
    <w:tmpl w:val="58CCEB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15:restartNumberingAfterBreak="0">
    <w:nsid w:val="61C33650"/>
    <w:multiLevelType w:val="multilevel"/>
    <w:tmpl w:val="D1426B2E"/>
    <w:lvl w:ilvl="0">
      <w:start w:val="1"/>
      <w:numFmt w:val="lowerLetter"/>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3" w15:restartNumberingAfterBreak="0">
    <w:nsid w:val="61FB2F28"/>
    <w:multiLevelType w:val="multilevel"/>
    <w:tmpl w:val="A8F67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621F7DC0"/>
    <w:multiLevelType w:val="multilevel"/>
    <w:tmpl w:val="EE140930"/>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5" w15:restartNumberingAfterBreak="0">
    <w:nsid w:val="62C029F1"/>
    <w:multiLevelType w:val="multilevel"/>
    <w:tmpl w:val="8B222D98"/>
    <w:lvl w:ilvl="0">
      <w:start w:val="1"/>
      <w:numFmt w:val="decimal"/>
      <w:lvlText w:val="%1."/>
      <w:lvlJc w:val="left"/>
      <w:pPr>
        <w:ind w:left="360" w:hanging="360"/>
      </w:pPr>
    </w:lvl>
    <w:lvl w:ilvl="1">
      <w:start w:val="1"/>
      <w:numFmt w:val="lowerLetter"/>
      <w:lvlText w:val="%2."/>
      <w:lvlJc w:val="left"/>
      <w:pPr>
        <w:ind w:left="360" w:hanging="36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6" w15:restartNumberingAfterBreak="0">
    <w:nsid w:val="63B56629"/>
    <w:multiLevelType w:val="multilevel"/>
    <w:tmpl w:val="20BEA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641706C9"/>
    <w:multiLevelType w:val="multilevel"/>
    <w:tmpl w:val="E59E9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15:restartNumberingAfterBreak="0">
    <w:nsid w:val="642E140F"/>
    <w:multiLevelType w:val="multilevel"/>
    <w:tmpl w:val="7ED074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9" w15:restartNumberingAfterBreak="0">
    <w:nsid w:val="6438179E"/>
    <w:multiLevelType w:val="multilevel"/>
    <w:tmpl w:val="93D835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0" w15:restartNumberingAfterBreak="0">
    <w:nsid w:val="67336CCA"/>
    <w:multiLevelType w:val="multilevel"/>
    <w:tmpl w:val="9C562F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15:restartNumberingAfterBreak="0">
    <w:nsid w:val="67951D60"/>
    <w:multiLevelType w:val="multilevel"/>
    <w:tmpl w:val="5F0A6F96"/>
    <w:lvl w:ilvl="0">
      <w:start w:val="1"/>
      <w:numFmt w:val="decimal"/>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2" w15:restartNumberingAfterBreak="0">
    <w:nsid w:val="67B71EF8"/>
    <w:multiLevelType w:val="multilevel"/>
    <w:tmpl w:val="A6CA3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682B78AE"/>
    <w:multiLevelType w:val="multilevel"/>
    <w:tmpl w:val="0F801FD6"/>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4" w15:restartNumberingAfterBreak="0">
    <w:nsid w:val="68ED254A"/>
    <w:multiLevelType w:val="multilevel"/>
    <w:tmpl w:val="7AEAC2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690F3292"/>
    <w:multiLevelType w:val="multilevel"/>
    <w:tmpl w:val="80ACB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69C57A4E"/>
    <w:multiLevelType w:val="multilevel"/>
    <w:tmpl w:val="AB6A82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15:restartNumberingAfterBreak="0">
    <w:nsid w:val="6B8C1A58"/>
    <w:multiLevelType w:val="multilevel"/>
    <w:tmpl w:val="C3ECE6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15:restartNumberingAfterBreak="0">
    <w:nsid w:val="6C914C99"/>
    <w:multiLevelType w:val="multilevel"/>
    <w:tmpl w:val="B86A5178"/>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9" w15:restartNumberingAfterBreak="0">
    <w:nsid w:val="6D0A5518"/>
    <w:multiLevelType w:val="multilevel"/>
    <w:tmpl w:val="67E42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6E1037BA"/>
    <w:multiLevelType w:val="multilevel"/>
    <w:tmpl w:val="473896A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1" w15:restartNumberingAfterBreak="0">
    <w:nsid w:val="6EA62B79"/>
    <w:multiLevelType w:val="multilevel"/>
    <w:tmpl w:val="13E6BFCE"/>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2" w15:restartNumberingAfterBreak="0">
    <w:nsid w:val="6F001D55"/>
    <w:multiLevelType w:val="multilevel"/>
    <w:tmpl w:val="094AD9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3" w15:restartNumberingAfterBreak="0">
    <w:nsid w:val="6F560662"/>
    <w:multiLevelType w:val="multilevel"/>
    <w:tmpl w:val="F5F414EE"/>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4" w15:restartNumberingAfterBreak="0">
    <w:nsid w:val="6F752E4A"/>
    <w:multiLevelType w:val="multilevel"/>
    <w:tmpl w:val="3022F3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5" w15:restartNumberingAfterBreak="0">
    <w:nsid w:val="709B44BA"/>
    <w:multiLevelType w:val="multilevel"/>
    <w:tmpl w:val="8898B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70FE1D59"/>
    <w:multiLevelType w:val="multilevel"/>
    <w:tmpl w:val="283A7D2E"/>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7" w15:restartNumberingAfterBreak="0">
    <w:nsid w:val="71744EF2"/>
    <w:multiLevelType w:val="multilevel"/>
    <w:tmpl w:val="ADA07A26"/>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8" w15:restartNumberingAfterBreak="0">
    <w:nsid w:val="71F501F3"/>
    <w:multiLevelType w:val="multilevel"/>
    <w:tmpl w:val="01B00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721B47D5"/>
    <w:multiLevelType w:val="multilevel"/>
    <w:tmpl w:val="17ACA8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0" w15:restartNumberingAfterBreak="0">
    <w:nsid w:val="7311219E"/>
    <w:multiLevelType w:val="multilevel"/>
    <w:tmpl w:val="9F16BF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15:restartNumberingAfterBreak="0">
    <w:nsid w:val="731F3A19"/>
    <w:multiLevelType w:val="multilevel"/>
    <w:tmpl w:val="FC0ABFCA"/>
    <w:lvl w:ilvl="0">
      <w:start w:val="1"/>
      <w:numFmt w:val="lowerLetter"/>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2" w15:restartNumberingAfterBreak="0">
    <w:nsid w:val="73444491"/>
    <w:multiLevelType w:val="multilevel"/>
    <w:tmpl w:val="4B6494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3" w15:restartNumberingAfterBreak="0">
    <w:nsid w:val="73D92D79"/>
    <w:multiLevelType w:val="multilevel"/>
    <w:tmpl w:val="4FD89BA0"/>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4" w15:restartNumberingAfterBreak="0">
    <w:nsid w:val="741D4CCB"/>
    <w:multiLevelType w:val="multilevel"/>
    <w:tmpl w:val="781AE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744E2F45"/>
    <w:multiLevelType w:val="multilevel"/>
    <w:tmpl w:val="2EAABB7C"/>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6" w15:restartNumberingAfterBreak="0">
    <w:nsid w:val="74A76A7E"/>
    <w:multiLevelType w:val="multilevel"/>
    <w:tmpl w:val="7D6055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15:restartNumberingAfterBreak="0">
    <w:nsid w:val="74D14584"/>
    <w:multiLevelType w:val="multilevel"/>
    <w:tmpl w:val="5400DA6E"/>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8" w15:restartNumberingAfterBreak="0">
    <w:nsid w:val="75B751BE"/>
    <w:multiLevelType w:val="multilevel"/>
    <w:tmpl w:val="7A5A55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9" w15:restartNumberingAfterBreak="0">
    <w:nsid w:val="76417EE7"/>
    <w:multiLevelType w:val="multilevel"/>
    <w:tmpl w:val="5A1A2A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0" w15:restartNumberingAfterBreak="0">
    <w:nsid w:val="76AB43D6"/>
    <w:multiLevelType w:val="multilevel"/>
    <w:tmpl w:val="6812E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7A277CB3"/>
    <w:multiLevelType w:val="multilevel"/>
    <w:tmpl w:val="7C149730"/>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2" w15:restartNumberingAfterBreak="0">
    <w:nsid w:val="7A7E785F"/>
    <w:multiLevelType w:val="multilevel"/>
    <w:tmpl w:val="6E10EED8"/>
    <w:lvl w:ilvl="0">
      <w:start w:val="1"/>
      <w:numFmt w:val="decimal"/>
      <w:lvlText w:val="%1."/>
      <w:lvlJc w:val="left"/>
      <w:pPr>
        <w:ind w:left="360" w:hanging="360"/>
      </w:pPr>
    </w:lvl>
    <w:lvl w:ilvl="1">
      <w:start w:val="1"/>
      <w:numFmt w:val="lowerLetter"/>
      <w:lvlText w:val="%2."/>
      <w:lvlJc w:val="left"/>
      <w:pPr>
        <w:ind w:left="360" w:hanging="36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3" w15:restartNumberingAfterBreak="0">
    <w:nsid w:val="7B391B82"/>
    <w:multiLevelType w:val="multilevel"/>
    <w:tmpl w:val="1ABAAAB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4" w15:restartNumberingAfterBreak="0">
    <w:nsid w:val="7B596610"/>
    <w:multiLevelType w:val="multilevel"/>
    <w:tmpl w:val="953481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5" w15:restartNumberingAfterBreak="0">
    <w:nsid w:val="7BDE43E3"/>
    <w:multiLevelType w:val="multilevel"/>
    <w:tmpl w:val="47E48574"/>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6" w15:restartNumberingAfterBreak="0">
    <w:nsid w:val="7BFB2ED4"/>
    <w:multiLevelType w:val="multilevel"/>
    <w:tmpl w:val="4D66A4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15:restartNumberingAfterBreak="0">
    <w:nsid w:val="7C3C5462"/>
    <w:multiLevelType w:val="multilevel"/>
    <w:tmpl w:val="FD80B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7D2009B0"/>
    <w:multiLevelType w:val="multilevel"/>
    <w:tmpl w:val="C4766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7D516BBD"/>
    <w:multiLevelType w:val="multilevel"/>
    <w:tmpl w:val="FB84A11E"/>
    <w:lvl w:ilvl="0">
      <w:start w:val="6"/>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0" w15:restartNumberingAfterBreak="0">
    <w:nsid w:val="7D9B6909"/>
    <w:multiLevelType w:val="multilevel"/>
    <w:tmpl w:val="82B02B32"/>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1" w15:restartNumberingAfterBreak="0">
    <w:nsid w:val="7DF20113"/>
    <w:multiLevelType w:val="multilevel"/>
    <w:tmpl w:val="E5B00CF8"/>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2" w15:restartNumberingAfterBreak="0">
    <w:nsid w:val="7E8039DE"/>
    <w:multiLevelType w:val="multilevel"/>
    <w:tmpl w:val="8EA61622"/>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3" w15:restartNumberingAfterBreak="0">
    <w:nsid w:val="7EB23FE9"/>
    <w:multiLevelType w:val="multilevel"/>
    <w:tmpl w:val="2042F760"/>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4" w15:restartNumberingAfterBreak="0">
    <w:nsid w:val="7F6C1CCA"/>
    <w:multiLevelType w:val="multilevel"/>
    <w:tmpl w:val="3140A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7FFB0709"/>
    <w:multiLevelType w:val="multilevel"/>
    <w:tmpl w:val="251AD600"/>
    <w:lvl w:ilvl="0">
      <w:start w:val="1"/>
      <w:numFmt w:val="bullet"/>
      <w:lvlText w:val="●"/>
      <w:lvlJc w:val="left"/>
      <w:pPr>
        <w:ind w:left="720" w:hanging="360"/>
      </w:pPr>
      <w:rPr>
        <w:rFonts w:ascii="Verdana" w:eastAsia="Verdana" w:hAnsi="Verdana" w:cs="Verdana"/>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66"/>
  </w:num>
  <w:num w:numId="2">
    <w:abstractNumId w:val="173"/>
  </w:num>
  <w:num w:numId="3">
    <w:abstractNumId w:val="168"/>
  </w:num>
  <w:num w:numId="4">
    <w:abstractNumId w:val="92"/>
  </w:num>
  <w:num w:numId="5">
    <w:abstractNumId w:val="75"/>
  </w:num>
  <w:num w:numId="6">
    <w:abstractNumId w:val="118"/>
  </w:num>
  <w:num w:numId="7">
    <w:abstractNumId w:val="20"/>
  </w:num>
  <w:num w:numId="8">
    <w:abstractNumId w:val="128"/>
  </w:num>
  <w:num w:numId="9">
    <w:abstractNumId w:val="208"/>
  </w:num>
  <w:num w:numId="10">
    <w:abstractNumId w:val="164"/>
  </w:num>
  <w:num w:numId="11">
    <w:abstractNumId w:val="190"/>
  </w:num>
  <w:num w:numId="12">
    <w:abstractNumId w:val="29"/>
  </w:num>
  <w:num w:numId="13">
    <w:abstractNumId w:val="182"/>
  </w:num>
  <w:num w:numId="14">
    <w:abstractNumId w:val="133"/>
  </w:num>
  <w:num w:numId="15">
    <w:abstractNumId w:val="188"/>
  </w:num>
  <w:num w:numId="16">
    <w:abstractNumId w:val="88"/>
  </w:num>
  <w:num w:numId="17">
    <w:abstractNumId w:val="53"/>
  </w:num>
  <w:num w:numId="18">
    <w:abstractNumId w:val="142"/>
  </w:num>
  <w:num w:numId="19">
    <w:abstractNumId w:val="123"/>
  </w:num>
  <w:num w:numId="20">
    <w:abstractNumId w:val="31"/>
  </w:num>
  <w:num w:numId="21">
    <w:abstractNumId w:val="2"/>
  </w:num>
  <w:num w:numId="22">
    <w:abstractNumId w:val="81"/>
  </w:num>
  <w:num w:numId="23">
    <w:abstractNumId w:val="94"/>
  </w:num>
  <w:num w:numId="24">
    <w:abstractNumId w:val="104"/>
  </w:num>
  <w:num w:numId="25">
    <w:abstractNumId w:val="172"/>
  </w:num>
  <w:num w:numId="26">
    <w:abstractNumId w:val="6"/>
  </w:num>
  <w:num w:numId="27">
    <w:abstractNumId w:val="3"/>
  </w:num>
  <w:num w:numId="28">
    <w:abstractNumId w:val="187"/>
  </w:num>
  <w:num w:numId="29">
    <w:abstractNumId w:val="106"/>
  </w:num>
  <w:num w:numId="30">
    <w:abstractNumId w:val="85"/>
  </w:num>
  <w:num w:numId="31">
    <w:abstractNumId w:val="44"/>
  </w:num>
  <w:num w:numId="32">
    <w:abstractNumId w:val="116"/>
  </w:num>
  <w:num w:numId="33">
    <w:abstractNumId w:val="120"/>
  </w:num>
  <w:num w:numId="34">
    <w:abstractNumId w:val="198"/>
  </w:num>
  <w:num w:numId="35">
    <w:abstractNumId w:val="200"/>
  </w:num>
  <w:num w:numId="36">
    <w:abstractNumId w:val="137"/>
  </w:num>
  <w:num w:numId="37">
    <w:abstractNumId w:val="143"/>
  </w:num>
  <w:num w:numId="38">
    <w:abstractNumId w:val="117"/>
  </w:num>
  <w:num w:numId="39">
    <w:abstractNumId w:val="111"/>
  </w:num>
  <w:num w:numId="40">
    <w:abstractNumId w:val="25"/>
  </w:num>
  <w:num w:numId="41">
    <w:abstractNumId w:val="74"/>
  </w:num>
  <w:num w:numId="42">
    <w:abstractNumId w:val="177"/>
  </w:num>
  <w:num w:numId="43">
    <w:abstractNumId w:val="19"/>
  </w:num>
  <w:num w:numId="44">
    <w:abstractNumId w:val="157"/>
  </w:num>
  <w:num w:numId="45">
    <w:abstractNumId w:val="155"/>
  </w:num>
  <w:num w:numId="46">
    <w:abstractNumId w:val="45"/>
  </w:num>
  <w:num w:numId="47">
    <w:abstractNumId w:val="170"/>
  </w:num>
  <w:num w:numId="48">
    <w:abstractNumId w:val="83"/>
  </w:num>
  <w:num w:numId="49">
    <w:abstractNumId w:val="194"/>
  </w:num>
  <w:num w:numId="50">
    <w:abstractNumId w:val="205"/>
  </w:num>
  <w:num w:numId="51">
    <w:abstractNumId w:val="17"/>
  </w:num>
  <w:num w:numId="52">
    <w:abstractNumId w:val="141"/>
  </w:num>
  <w:num w:numId="53">
    <w:abstractNumId w:val="13"/>
  </w:num>
  <w:num w:numId="54">
    <w:abstractNumId w:val="18"/>
  </w:num>
  <w:num w:numId="55">
    <w:abstractNumId w:val="41"/>
  </w:num>
  <w:num w:numId="56">
    <w:abstractNumId w:val="87"/>
  </w:num>
  <w:num w:numId="57">
    <w:abstractNumId w:val="162"/>
  </w:num>
  <w:num w:numId="58">
    <w:abstractNumId w:val="95"/>
  </w:num>
  <w:num w:numId="59">
    <w:abstractNumId w:val="101"/>
  </w:num>
  <w:num w:numId="60">
    <w:abstractNumId w:val="165"/>
  </w:num>
  <w:num w:numId="61">
    <w:abstractNumId w:val="145"/>
  </w:num>
  <w:num w:numId="62">
    <w:abstractNumId w:val="154"/>
  </w:num>
  <w:num w:numId="63">
    <w:abstractNumId w:val="127"/>
  </w:num>
  <w:num w:numId="64">
    <w:abstractNumId w:val="171"/>
  </w:num>
  <w:num w:numId="65">
    <w:abstractNumId w:val="70"/>
  </w:num>
  <w:num w:numId="66">
    <w:abstractNumId w:val="202"/>
  </w:num>
  <w:num w:numId="67">
    <w:abstractNumId w:val="121"/>
  </w:num>
  <w:num w:numId="68">
    <w:abstractNumId w:val="89"/>
  </w:num>
  <w:num w:numId="69">
    <w:abstractNumId w:val="68"/>
  </w:num>
  <w:num w:numId="70">
    <w:abstractNumId w:val="136"/>
  </w:num>
  <w:num w:numId="71">
    <w:abstractNumId w:val="23"/>
  </w:num>
  <w:num w:numId="72">
    <w:abstractNumId w:val="183"/>
  </w:num>
  <w:num w:numId="73">
    <w:abstractNumId w:val="98"/>
  </w:num>
  <w:num w:numId="74">
    <w:abstractNumId w:val="119"/>
  </w:num>
  <w:num w:numId="75">
    <w:abstractNumId w:val="214"/>
  </w:num>
  <w:num w:numId="76">
    <w:abstractNumId w:val="33"/>
  </w:num>
  <w:num w:numId="77">
    <w:abstractNumId w:val="78"/>
  </w:num>
  <w:num w:numId="78">
    <w:abstractNumId w:val="115"/>
  </w:num>
  <w:num w:numId="79">
    <w:abstractNumId w:val="189"/>
  </w:num>
  <w:num w:numId="80">
    <w:abstractNumId w:val="67"/>
  </w:num>
  <w:num w:numId="81">
    <w:abstractNumId w:val="163"/>
  </w:num>
  <w:num w:numId="82">
    <w:abstractNumId w:val="38"/>
  </w:num>
  <w:num w:numId="83">
    <w:abstractNumId w:val="48"/>
  </w:num>
  <w:num w:numId="84">
    <w:abstractNumId w:val="207"/>
  </w:num>
  <w:num w:numId="85">
    <w:abstractNumId w:val="178"/>
  </w:num>
  <w:num w:numId="86">
    <w:abstractNumId w:val="209"/>
  </w:num>
  <w:num w:numId="87">
    <w:abstractNumId w:val="130"/>
  </w:num>
  <w:num w:numId="88">
    <w:abstractNumId w:val="126"/>
  </w:num>
  <w:num w:numId="89">
    <w:abstractNumId w:val="125"/>
  </w:num>
  <w:num w:numId="90">
    <w:abstractNumId w:val="32"/>
  </w:num>
  <w:num w:numId="91">
    <w:abstractNumId w:val="69"/>
  </w:num>
  <w:num w:numId="92">
    <w:abstractNumId w:val="122"/>
  </w:num>
  <w:num w:numId="93">
    <w:abstractNumId w:val="5"/>
  </w:num>
  <w:num w:numId="94">
    <w:abstractNumId w:val="16"/>
  </w:num>
  <w:num w:numId="95">
    <w:abstractNumId w:val="10"/>
  </w:num>
  <w:num w:numId="96">
    <w:abstractNumId w:val="199"/>
  </w:num>
  <w:num w:numId="97">
    <w:abstractNumId w:val="80"/>
  </w:num>
  <w:num w:numId="98">
    <w:abstractNumId w:val="65"/>
  </w:num>
  <w:num w:numId="99">
    <w:abstractNumId w:val="52"/>
  </w:num>
  <w:num w:numId="100">
    <w:abstractNumId w:val="212"/>
  </w:num>
  <w:num w:numId="101">
    <w:abstractNumId w:val="107"/>
  </w:num>
  <w:num w:numId="102">
    <w:abstractNumId w:val="152"/>
  </w:num>
  <w:num w:numId="103">
    <w:abstractNumId w:val="114"/>
  </w:num>
  <w:num w:numId="104">
    <w:abstractNumId w:val="51"/>
  </w:num>
  <w:num w:numId="105">
    <w:abstractNumId w:val="73"/>
  </w:num>
  <w:num w:numId="106">
    <w:abstractNumId w:val="43"/>
  </w:num>
  <w:num w:numId="107">
    <w:abstractNumId w:val="103"/>
  </w:num>
  <w:num w:numId="108">
    <w:abstractNumId w:val="148"/>
  </w:num>
  <w:num w:numId="109">
    <w:abstractNumId w:val="54"/>
  </w:num>
  <w:num w:numId="110">
    <w:abstractNumId w:val="55"/>
  </w:num>
  <w:num w:numId="111">
    <w:abstractNumId w:val="60"/>
  </w:num>
  <w:num w:numId="112">
    <w:abstractNumId w:val="193"/>
  </w:num>
  <w:num w:numId="113">
    <w:abstractNumId w:val="204"/>
  </w:num>
  <w:num w:numId="114">
    <w:abstractNumId w:val="58"/>
  </w:num>
  <w:num w:numId="115">
    <w:abstractNumId w:val="97"/>
  </w:num>
  <w:num w:numId="116">
    <w:abstractNumId w:val="66"/>
  </w:num>
  <w:num w:numId="117">
    <w:abstractNumId w:val="135"/>
  </w:num>
  <w:num w:numId="118">
    <w:abstractNumId w:val="91"/>
  </w:num>
  <w:num w:numId="119">
    <w:abstractNumId w:val="100"/>
  </w:num>
  <w:num w:numId="120">
    <w:abstractNumId w:val="213"/>
  </w:num>
  <w:num w:numId="121">
    <w:abstractNumId w:val="184"/>
  </w:num>
  <w:num w:numId="122">
    <w:abstractNumId w:val="79"/>
  </w:num>
  <w:num w:numId="123">
    <w:abstractNumId w:val="151"/>
  </w:num>
  <w:num w:numId="124">
    <w:abstractNumId w:val="47"/>
  </w:num>
  <w:num w:numId="125">
    <w:abstractNumId w:val="46"/>
  </w:num>
  <w:num w:numId="126">
    <w:abstractNumId w:val="40"/>
  </w:num>
  <w:num w:numId="127">
    <w:abstractNumId w:val="132"/>
  </w:num>
  <w:num w:numId="128">
    <w:abstractNumId w:val="149"/>
  </w:num>
  <w:num w:numId="129">
    <w:abstractNumId w:val="159"/>
  </w:num>
  <w:num w:numId="130">
    <w:abstractNumId w:val="206"/>
  </w:num>
  <w:num w:numId="131">
    <w:abstractNumId w:val="59"/>
  </w:num>
  <w:num w:numId="132">
    <w:abstractNumId w:val="30"/>
  </w:num>
  <w:num w:numId="133">
    <w:abstractNumId w:val="34"/>
  </w:num>
  <w:num w:numId="134">
    <w:abstractNumId w:val="7"/>
  </w:num>
  <w:num w:numId="135">
    <w:abstractNumId w:val="50"/>
  </w:num>
  <w:num w:numId="136">
    <w:abstractNumId w:val="86"/>
  </w:num>
  <w:num w:numId="137">
    <w:abstractNumId w:val="211"/>
  </w:num>
  <w:num w:numId="138">
    <w:abstractNumId w:val="176"/>
  </w:num>
  <w:num w:numId="139">
    <w:abstractNumId w:val="57"/>
  </w:num>
  <w:num w:numId="140">
    <w:abstractNumId w:val="175"/>
  </w:num>
  <w:num w:numId="141">
    <w:abstractNumId w:val="160"/>
  </w:num>
  <w:num w:numId="142">
    <w:abstractNumId w:val="93"/>
  </w:num>
  <w:num w:numId="143">
    <w:abstractNumId w:val="9"/>
  </w:num>
  <w:num w:numId="144">
    <w:abstractNumId w:val="22"/>
  </w:num>
  <w:num w:numId="145">
    <w:abstractNumId w:val="174"/>
  </w:num>
  <w:num w:numId="146">
    <w:abstractNumId w:val="147"/>
  </w:num>
  <w:num w:numId="147">
    <w:abstractNumId w:val="63"/>
  </w:num>
  <w:num w:numId="148">
    <w:abstractNumId w:val="39"/>
  </w:num>
  <w:num w:numId="149">
    <w:abstractNumId w:val="185"/>
  </w:num>
  <w:num w:numId="150">
    <w:abstractNumId w:val="84"/>
  </w:num>
  <w:num w:numId="151">
    <w:abstractNumId w:val="153"/>
  </w:num>
  <w:num w:numId="152">
    <w:abstractNumId w:val="156"/>
  </w:num>
  <w:num w:numId="153">
    <w:abstractNumId w:val="1"/>
  </w:num>
  <w:num w:numId="154">
    <w:abstractNumId w:val="99"/>
  </w:num>
  <w:num w:numId="155">
    <w:abstractNumId w:val="61"/>
  </w:num>
  <w:num w:numId="156">
    <w:abstractNumId w:val="0"/>
  </w:num>
  <w:num w:numId="157">
    <w:abstractNumId w:val="113"/>
  </w:num>
  <w:num w:numId="158">
    <w:abstractNumId w:val="140"/>
  </w:num>
  <w:num w:numId="159">
    <w:abstractNumId w:val="4"/>
  </w:num>
  <w:num w:numId="160">
    <w:abstractNumId w:val="90"/>
  </w:num>
  <w:num w:numId="161">
    <w:abstractNumId w:val="139"/>
  </w:num>
  <w:num w:numId="162">
    <w:abstractNumId w:val="129"/>
  </w:num>
  <w:num w:numId="163">
    <w:abstractNumId w:val="11"/>
  </w:num>
  <w:num w:numId="164">
    <w:abstractNumId w:val="191"/>
  </w:num>
  <w:num w:numId="165">
    <w:abstractNumId w:val="71"/>
  </w:num>
  <w:num w:numId="166">
    <w:abstractNumId w:val="138"/>
  </w:num>
  <w:num w:numId="167">
    <w:abstractNumId w:val="124"/>
  </w:num>
  <w:num w:numId="168">
    <w:abstractNumId w:val="146"/>
  </w:num>
  <w:num w:numId="169">
    <w:abstractNumId w:val="62"/>
  </w:num>
  <w:num w:numId="170">
    <w:abstractNumId w:val="77"/>
  </w:num>
  <w:num w:numId="171">
    <w:abstractNumId w:val="108"/>
  </w:num>
  <w:num w:numId="172">
    <w:abstractNumId w:val="72"/>
  </w:num>
  <w:num w:numId="173">
    <w:abstractNumId w:val="110"/>
  </w:num>
  <w:num w:numId="174">
    <w:abstractNumId w:val="56"/>
  </w:num>
  <w:num w:numId="175">
    <w:abstractNumId w:val="109"/>
  </w:num>
  <w:num w:numId="176">
    <w:abstractNumId w:val="215"/>
  </w:num>
  <w:num w:numId="177">
    <w:abstractNumId w:val="49"/>
  </w:num>
  <w:num w:numId="178">
    <w:abstractNumId w:val="12"/>
  </w:num>
  <w:num w:numId="179">
    <w:abstractNumId w:val="64"/>
  </w:num>
  <w:num w:numId="180">
    <w:abstractNumId w:val="150"/>
  </w:num>
  <w:num w:numId="181">
    <w:abstractNumId w:val="144"/>
  </w:num>
  <w:num w:numId="182">
    <w:abstractNumId w:val="27"/>
  </w:num>
  <w:num w:numId="183">
    <w:abstractNumId w:val="102"/>
  </w:num>
  <w:num w:numId="184">
    <w:abstractNumId w:val="82"/>
  </w:num>
  <w:num w:numId="185">
    <w:abstractNumId w:val="14"/>
  </w:num>
  <w:num w:numId="186">
    <w:abstractNumId w:val="196"/>
  </w:num>
  <w:num w:numId="187">
    <w:abstractNumId w:val="169"/>
  </w:num>
  <w:num w:numId="188">
    <w:abstractNumId w:val="197"/>
  </w:num>
  <w:num w:numId="189">
    <w:abstractNumId w:val="76"/>
  </w:num>
  <w:num w:numId="190">
    <w:abstractNumId w:val="21"/>
  </w:num>
  <w:num w:numId="191">
    <w:abstractNumId w:val="195"/>
  </w:num>
  <w:num w:numId="192">
    <w:abstractNumId w:val="15"/>
  </w:num>
  <w:num w:numId="193">
    <w:abstractNumId w:val="36"/>
  </w:num>
  <w:num w:numId="194">
    <w:abstractNumId w:val="8"/>
  </w:num>
  <w:num w:numId="195">
    <w:abstractNumId w:val="96"/>
  </w:num>
  <w:num w:numId="196">
    <w:abstractNumId w:val="192"/>
  </w:num>
  <w:num w:numId="197">
    <w:abstractNumId w:val="26"/>
  </w:num>
  <w:num w:numId="198">
    <w:abstractNumId w:val="179"/>
  </w:num>
  <w:num w:numId="199">
    <w:abstractNumId w:val="42"/>
  </w:num>
  <w:num w:numId="200">
    <w:abstractNumId w:val="180"/>
  </w:num>
  <w:num w:numId="201">
    <w:abstractNumId w:val="28"/>
  </w:num>
  <w:num w:numId="202">
    <w:abstractNumId w:val="167"/>
  </w:num>
  <w:num w:numId="203">
    <w:abstractNumId w:val="37"/>
  </w:num>
  <w:num w:numId="204">
    <w:abstractNumId w:val="161"/>
  </w:num>
  <w:num w:numId="205">
    <w:abstractNumId w:val="105"/>
  </w:num>
  <w:num w:numId="206">
    <w:abstractNumId w:val="186"/>
  </w:num>
  <w:num w:numId="207">
    <w:abstractNumId w:val="181"/>
  </w:num>
  <w:num w:numId="208">
    <w:abstractNumId w:val="210"/>
  </w:num>
  <w:num w:numId="209">
    <w:abstractNumId w:val="131"/>
  </w:num>
  <w:num w:numId="210">
    <w:abstractNumId w:val="203"/>
  </w:num>
  <w:num w:numId="211">
    <w:abstractNumId w:val="134"/>
  </w:num>
  <w:num w:numId="212">
    <w:abstractNumId w:val="35"/>
  </w:num>
  <w:num w:numId="213">
    <w:abstractNumId w:val="158"/>
  </w:num>
  <w:num w:numId="214">
    <w:abstractNumId w:val="201"/>
  </w:num>
  <w:num w:numId="215">
    <w:abstractNumId w:val="112"/>
  </w:num>
  <w:num w:numId="216">
    <w:abstractNumId w:val="24"/>
  </w:num>
  <w:numIdMacAtCleanup w:val="2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29DA"/>
    <w:rsid w:val="00097105"/>
    <w:rsid w:val="00164ACF"/>
    <w:rsid w:val="002C5ACE"/>
    <w:rsid w:val="00730946"/>
    <w:rsid w:val="0076493C"/>
    <w:rsid w:val="00823A7F"/>
    <w:rsid w:val="00CD29DA"/>
    <w:rsid w:val="00E91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0CD50891"/>
  <w15:docId w15:val="{39195F7E-8ECF-480B-931B-C82FE1AD4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b/>
      <w:sz w:val="32"/>
      <w:szCs w:val="32"/>
    </w:rPr>
  </w:style>
  <w:style w:type="paragraph" w:styleId="Heading2">
    <w:name w:val="heading 2"/>
    <w:basedOn w:val="Normal"/>
    <w:next w:val="Normal"/>
    <w:uiPriority w:val="9"/>
    <w:unhideWhenUsed/>
    <w:qFormat/>
    <w:pPr>
      <w:keepNext/>
      <w:keepLines/>
      <w:spacing w:before="40" w:after="0"/>
      <w:outlineLvl w:val="1"/>
    </w:pPr>
    <w:rPr>
      <w:b/>
      <w:sz w:val="26"/>
      <w:szCs w:val="26"/>
    </w:rPr>
  </w:style>
  <w:style w:type="paragraph" w:styleId="Heading3">
    <w:name w:val="heading 3"/>
    <w:basedOn w:val="Normal"/>
    <w:next w:val="Normal"/>
    <w:uiPriority w:val="9"/>
    <w:semiHidden/>
    <w:unhideWhenUsed/>
    <w:qFormat/>
    <w:pPr>
      <w:keepNext/>
      <w:keepLines/>
      <w:spacing w:before="40" w:after="0"/>
      <w:outlineLvl w:val="2"/>
    </w:pPr>
    <w:rPr>
      <w:rFonts w:ascii="Calibri" w:eastAsia="Calibri" w:hAnsi="Calibri" w:cs="Calibri"/>
      <w:color w:val="1F3863"/>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2C5A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ACE"/>
  </w:style>
  <w:style w:type="paragraph" w:styleId="Footer">
    <w:name w:val="footer"/>
    <w:basedOn w:val="Normal"/>
    <w:link w:val="FooterChar"/>
    <w:uiPriority w:val="99"/>
    <w:unhideWhenUsed/>
    <w:rsid w:val="002C5A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A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github.com/Muhammad-Mehdi-Changazi/Manzil_Hotel_Admin"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github.com/Shahrexz/P04" TargetMode="External"/><Relationship Id="rId45" Type="http://schemas.openxmlformats.org/officeDocument/2006/relationships/hyperlink" Target="http://manzil-carrentals.s3-website-us-east-1.amazonaws.com/"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myexpoapp-hoteladmin.s3-website-us-east-1.amazonaws.com/"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hub.com/Muhammad-Mehdi-Changazi/Manzil_Car_Rental" TargetMode="Externa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github.com/Muhammad-Mehdi-Changazi/Manzi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73</Pages>
  <Words>9399</Words>
  <Characters>53575</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Muhammad Sohaib Ayub</cp:lastModifiedBy>
  <cp:revision>4</cp:revision>
  <dcterms:created xsi:type="dcterms:W3CDTF">2025-05-19T03:43:00Z</dcterms:created>
  <dcterms:modified xsi:type="dcterms:W3CDTF">2025-05-19T03:59:00Z</dcterms:modified>
</cp:coreProperties>
</file>